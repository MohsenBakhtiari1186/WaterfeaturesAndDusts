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51A50C92" w:rsidR="00E54E17" w:rsidRPr="00BA65B8" w:rsidRDefault="00E54E17" w:rsidP="00F63CD5">
      <w:pPr>
        <w:pStyle w:val="Heading1"/>
        <w:spacing w:before="0" w:after="120" w:line="275" w:lineRule="auto"/>
        <w:jc w:val="center"/>
        <w:rPr>
          <w:rFonts w:ascii="Georgia" w:eastAsia="Google Sans" w:hAnsi="Georgia" w:cstheme="minorHAnsi"/>
          <w:color w:val="1B1C1D"/>
          <w:sz w:val="22"/>
          <w:szCs w:val="22"/>
        </w:rPr>
      </w:pPr>
      <w:r w:rsidRPr="00BA65B8">
        <w:rPr>
          <w:rFonts w:ascii="Georgia" w:eastAsia="Google Sans" w:hAnsi="Georgia" w:cstheme="minorHAnsi"/>
          <w:color w:val="1B1C1D"/>
          <w:sz w:val="22"/>
          <w:szCs w:val="22"/>
        </w:rPr>
        <w:t>Analyzing Discharge Changes in the Tigris and Euphrates Rivers (197</w:t>
      </w:r>
      <w:r w:rsidR="00851868" w:rsidRPr="00BA65B8">
        <w:rPr>
          <w:rFonts w:ascii="Georgia" w:eastAsia="Google Sans" w:hAnsi="Georgia" w:cstheme="minorHAnsi"/>
          <w:color w:val="1B1C1D"/>
          <w:sz w:val="22"/>
          <w:szCs w:val="22"/>
        </w:rPr>
        <w:t>9</w:t>
      </w:r>
      <w:r w:rsidRPr="00BA65B8">
        <w:rPr>
          <w:rFonts w:ascii="Georgia" w:eastAsia="Google Sans" w:hAnsi="Georgia" w:cstheme="minorHAnsi"/>
          <w:color w:val="1B1C1D"/>
          <w:sz w:val="22"/>
          <w:szCs w:val="22"/>
        </w:rPr>
        <w:t>-2022): The Role of Damming and Climate</w:t>
      </w:r>
      <w:r w:rsidR="000B08AE" w:rsidRPr="00BA65B8">
        <w:rPr>
          <w:rFonts w:ascii="Georgia" w:eastAsia="Google Sans" w:hAnsi="Georgia" w:cstheme="minorHAnsi"/>
          <w:color w:val="1B1C1D"/>
          <w:sz w:val="22"/>
          <w:szCs w:val="22"/>
        </w:rPr>
        <w:t xml:space="preserve"> Change</w:t>
      </w:r>
    </w:p>
    <w:p w14:paraId="755D5E97"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Abstract</w:t>
      </w:r>
    </w:p>
    <w:p w14:paraId="789605BD" w14:textId="736C8B0E" w:rsidR="00C738C2" w:rsidRPr="00BA65B8" w:rsidRDefault="00C738C2">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hAnsi="Georgia" w:cs="Segoe UI"/>
          <w:shd w:val="clear" w:color="auto" w:fill="FFFFFF"/>
        </w:rPr>
        <w:t>The Tigris and Euphrates River basins are currently confronting unprecedented water resource challenges due to extensive dam construction</w:t>
      </w:r>
      <w:r w:rsidR="00191C51" w:rsidRPr="00BA65B8">
        <w:rPr>
          <w:rFonts w:ascii="Georgia" w:hAnsi="Georgia" w:cs="Segoe UI"/>
          <w:shd w:val="clear" w:color="auto" w:fill="FFFFFF"/>
        </w:rPr>
        <w:t xml:space="preserve"> </w:t>
      </w:r>
      <w:r w:rsidRPr="00BA65B8">
        <w:rPr>
          <w:rFonts w:ascii="Georgia" w:hAnsi="Georgia" w:cs="Segoe UI"/>
          <w:shd w:val="clear" w:color="auto" w:fill="FFFFFF"/>
        </w:rPr>
        <w:t xml:space="preserve">and escalating impacts of climate change. This study investigates discharge variations in these rivers over the period from 1979 to 2022, aiming to </w:t>
      </w:r>
      <w:r w:rsidR="00DC1B53" w:rsidRPr="00BA65B8">
        <w:rPr>
          <w:rFonts w:ascii="Georgia" w:hAnsi="Georgia" w:cs="Segoe UI"/>
          <w:shd w:val="clear" w:color="auto" w:fill="FFFFFF"/>
        </w:rPr>
        <w:t xml:space="preserve">reveal </w:t>
      </w:r>
      <w:r w:rsidRPr="00BA65B8">
        <w:rPr>
          <w:rFonts w:ascii="Georgia" w:hAnsi="Georgia" w:cs="Segoe UI"/>
          <w:shd w:val="clear" w:color="auto" w:fill="FFFFFF"/>
        </w:rPr>
        <w:t xml:space="preserve">the relative contributions of damming and </w:t>
      </w:r>
      <w:r w:rsidR="00DC1B53" w:rsidRPr="00BA65B8">
        <w:rPr>
          <w:rFonts w:ascii="Georgia" w:hAnsi="Georgia" w:cs="Segoe UI"/>
          <w:shd w:val="clear" w:color="auto" w:fill="FFFFFF"/>
        </w:rPr>
        <w:t xml:space="preserve">prolonged </w:t>
      </w:r>
      <w:r w:rsidRPr="00BA65B8">
        <w:rPr>
          <w:rFonts w:ascii="Georgia" w:hAnsi="Georgia" w:cs="Segoe UI"/>
          <w:shd w:val="clear" w:color="auto" w:fill="FFFFFF"/>
        </w:rPr>
        <w:t>drought</w:t>
      </w:r>
      <w:r w:rsidR="007A69B1" w:rsidRPr="00BA65B8">
        <w:rPr>
          <w:rFonts w:ascii="Georgia" w:hAnsi="Georgia" w:cs="Segoe UI"/>
          <w:shd w:val="clear" w:color="auto" w:fill="FFFFFF"/>
        </w:rPr>
        <w:t>s</w:t>
      </w:r>
      <w:r w:rsidR="00DC1B53" w:rsidRPr="00BA65B8">
        <w:rPr>
          <w:rFonts w:ascii="Georgia" w:hAnsi="Georgia" w:cs="Segoe UI"/>
          <w:shd w:val="clear" w:color="auto" w:fill="FFFFFF"/>
        </w:rPr>
        <w:t xml:space="preserve"> as one of the main consequences of climate change</w:t>
      </w:r>
      <w:r w:rsidRPr="00BA65B8">
        <w:rPr>
          <w:rFonts w:ascii="Georgia" w:hAnsi="Georgia" w:cs="Segoe UI"/>
          <w:shd w:val="clear" w:color="auto" w:fill="FFFFFF"/>
        </w:rPr>
        <w:t>. Using daily discharge data from 12 sampling stations situated near major dams and 12 stations located further downstream</w:t>
      </w:r>
      <w:r w:rsidR="007A69B1" w:rsidRPr="00BA65B8">
        <w:rPr>
          <w:rFonts w:ascii="Georgia" w:hAnsi="Georgia" w:cs="Segoe UI"/>
          <w:shd w:val="clear" w:color="auto" w:fill="FFFFFF"/>
        </w:rPr>
        <w:t xml:space="preserve"> of dams</w:t>
      </w:r>
      <w:r w:rsidRPr="00BA65B8">
        <w:rPr>
          <w:rFonts w:ascii="Georgia" w:hAnsi="Georgia" w:cs="Segoe UI"/>
          <w:shd w:val="clear" w:color="auto" w:fill="FFFFFF"/>
        </w:rPr>
        <w:t xml:space="preserve">, complemented by monthly Palmer Drought Severity Index </w:t>
      </w:r>
      <w:r w:rsidR="007A69B1" w:rsidRPr="00BA65B8">
        <w:rPr>
          <w:rFonts w:ascii="Georgia" w:hAnsi="Georgia" w:cs="Segoe UI"/>
          <w:shd w:val="clear" w:color="auto" w:fill="FFFFFF"/>
        </w:rPr>
        <w:t>(PDSI)</w:t>
      </w:r>
      <w:r w:rsidRPr="00BA65B8">
        <w:rPr>
          <w:rFonts w:ascii="Georgia" w:hAnsi="Georgia" w:cs="Segoe UI"/>
          <w:shd w:val="clear" w:color="auto" w:fill="FFFFFF"/>
        </w:rPr>
        <w:t>,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stations close to dams and those farther downstream</w:t>
      </w:r>
      <w:r w:rsidR="00897D9E" w:rsidRPr="00BA65B8">
        <w:rPr>
          <w:rFonts w:ascii="Georgia" w:hAnsi="Georgia" w:cs="Segoe UI"/>
          <w:shd w:val="clear" w:color="auto" w:fill="FFFFFF"/>
        </w:rPr>
        <w:t>. Near</w:t>
      </w:r>
      <w:r w:rsidR="00B71BCC" w:rsidRPr="00BA65B8">
        <w:rPr>
          <w:rFonts w:ascii="Georgia" w:hAnsi="Georgia" w:cs="Segoe UI"/>
          <w:shd w:val="clear" w:color="auto" w:fill="FFFFFF"/>
        </w:rPr>
        <w:t xml:space="preserve"> </w:t>
      </w:r>
      <w:r w:rsidRPr="00BA65B8">
        <w:rPr>
          <w:rFonts w:ascii="Georgia" w:hAnsi="Georgia" w:cs="Segoe UI"/>
          <w:shd w:val="clear" w:color="auto" w:fill="FFFFFF"/>
        </w:rPr>
        <w:t>stations</w:t>
      </w:r>
      <w:r w:rsidR="00B71BCC" w:rsidRPr="00BA65B8">
        <w:rPr>
          <w:rFonts w:ascii="Georgia" w:hAnsi="Georgia" w:cs="Segoe UI"/>
          <w:shd w:val="clear" w:color="auto" w:fill="FFFFFF"/>
        </w:rPr>
        <w:t xml:space="preserve"> to dams</w:t>
      </w:r>
      <w:r w:rsidRPr="00BA65B8">
        <w:rPr>
          <w:rFonts w:ascii="Georgia" w:hAnsi="Georgia" w:cs="Segoe UI"/>
          <w:shd w:val="clear" w:color="auto" w:fill="FFFFFF"/>
        </w:rPr>
        <w:t xml:space="preserve"> exhibited abrupt decreases </w:t>
      </w:r>
      <w:r w:rsidR="006D081A" w:rsidRPr="00BA65B8">
        <w:rPr>
          <w:rFonts w:ascii="Georgia" w:hAnsi="Georgia" w:cs="Segoe UI"/>
          <w:shd w:val="clear" w:color="auto" w:fill="FFFFFF"/>
        </w:rPr>
        <w:t xml:space="preserve">of water </w:t>
      </w:r>
      <w:r w:rsidR="00FD5E47" w:rsidRPr="00BA65B8">
        <w:rPr>
          <w:rFonts w:ascii="Georgia" w:hAnsi="Georgia" w:cs="Segoe UI"/>
          <w:shd w:val="clear" w:color="auto" w:fill="FFFFFF"/>
        </w:rPr>
        <w:t>discharge</w:t>
      </w:r>
      <w:r w:rsidR="006D081A" w:rsidRPr="00BA65B8">
        <w:rPr>
          <w:rFonts w:ascii="Georgia" w:hAnsi="Georgia" w:cs="Segoe UI"/>
          <w:shd w:val="clear" w:color="auto" w:fill="FFFFFF"/>
        </w:rPr>
        <w:t xml:space="preserve"> </w:t>
      </w:r>
      <w:r w:rsidRPr="00BA65B8">
        <w:rPr>
          <w:rFonts w:ascii="Georgia" w:hAnsi="Georgia" w:cs="Segoe UI"/>
          <w:shd w:val="clear" w:color="auto" w:fill="FFFFFF"/>
        </w:rPr>
        <w:t xml:space="preserve">corresponding with major dam operations, while </w:t>
      </w:r>
      <w:r w:rsidR="006D081A" w:rsidRPr="00BA65B8">
        <w:rPr>
          <w:rFonts w:ascii="Georgia" w:hAnsi="Georgia" w:cs="Segoe UI"/>
          <w:shd w:val="clear" w:color="auto" w:fill="FFFFFF"/>
        </w:rPr>
        <w:t xml:space="preserve">distant </w:t>
      </w:r>
      <w:r w:rsidRPr="00BA65B8">
        <w:rPr>
          <w:rFonts w:ascii="Georgia" w:hAnsi="Georgia" w:cs="Segoe UI"/>
          <w:shd w:val="clear" w:color="auto" w:fill="FFFFFF"/>
        </w:rPr>
        <w:t xml:space="preserve">stations displayed more gradual declines influenced by both damming and drought </w:t>
      </w:r>
      <w:r w:rsidR="00FD5E47" w:rsidRPr="00BA65B8">
        <w:rPr>
          <w:rFonts w:ascii="Georgia" w:hAnsi="Georgia" w:cs="Segoe UI"/>
          <w:shd w:val="clear" w:color="auto" w:fill="FFFFFF"/>
        </w:rPr>
        <w:t>phenomena</w:t>
      </w:r>
      <w:r w:rsidRPr="00BA65B8">
        <w:rPr>
          <w:rFonts w:ascii="Georgia" w:hAnsi="Georgia" w:cs="Segoe UI"/>
          <w:shd w:val="clear" w:color="auto" w:fill="FFFFFF"/>
        </w:rPr>
        <w:t>. Change point analysis pinpointed sudden discharge declines at near</w:t>
      </w:r>
      <w:r w:rsidR="00FD5E47" w:rsidRPr="00BA65B8">
        <w:rPr>
          <w:rFonts w:ascii="Georgia" w:hAnsi="Georgia" w:cs="Segoe UI"/>
          <w:shd w:val="clear" w:color="auto" w:fill="FFFFFF"/>
        </w:rPr>
        <w:t xml:space="preserve"> </w:t>
      </w:r>
      <w:r w:rsidRPr="00BA65B8">
        <w:rPr>
          <w:rFonts w:ascii="Georgia" w:hAnsi="Georgia" w:cs="Segoe UI"/>
          <w:shd w:val="clear" w:color="auto" w:fill="FFFFFF"/>
        </w:rPr>
        <w:t xml:space="preserve">dam </w:t>
      </w:r>
      <w:r w:rsidR="00FD5E47" w:rsidRPr="00BA65B8">
        <w:rPr>
          <w:rFonts w:ascii="Georgia" w:hAnsi="Georgia" w:cs="Segoe UI"/>
          <w:shd w:val="clear" w:color="auto" w:fill="FFFFFF"/>
        </w:rPr>
        <w:t xml:space="preserve">stations </w:t>
      </w:r>
      <w:r w:rsidRPr="00BA65B8">
        <w:rPr>
          <w:rFonts w:ascii="Georgia" w:hAnsi="Georgia" w:cs="Segoe UI"/>
          <w:shd w:val="clear" w:color="auto" w:fill="FFFFFF"/>
        </w:rPr>
        <w:t>aligned with dam operations, whereas downstream stations reflected a progressive decline shaped by combined anthropogenic and climatic factors. The findings suggest that while damming has caused immediate and pronounced impacts on local hydrology, climate change exerts a pervasive influence across the basin, aggravating downstream water scarcity. The study underscores the necessity for integrated water management strategies considering both infrastructural developments and climate variability to address future water security in the region.</w:t>
      </w:r>
    </w:p>
    <w:p w14:paraId="6A6B0FB6" w14:textId="0B759427" w:rsidR="000D0689" w:rsidRPr="00BA65B8" w:rsidRDefault="000D0689" w:rsidP="005112B7">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b/>
          <w:bCs/>
          <w:color w:val="1B1C1D"/>
        </w:rPr>
        <w:t>Key words</w:t>
      </w:r>
      <w:r w:rsidRPr="00BA65B8">
        <w:rPr>
          <w:rFonts w:ascii="Georgia" w:eastAsia="Google Sans Text" w:hAnsi="Georgia" w:cstheme="minorHAnsi"/>
          <w:color w:val="1B1C1D"/>
        </w:rPr>
        <w:t xml:space="preserve">: </w:t>
      </w:r>
      <w:r w:rsidRPr="00BA65B8">
        <w:rPr>
          <w:rFonts w:ascii="Georgia" w:eastAsia="Google Sans" w:hAnsi="Georgia" w:cstheme="minorHAnsi"/>
          <w:color w:val="1B1C1D"/>
        </w:rPr>
        <w:t xml:space="preserve">Tigris and Euphrates rivers, discharge, drought, </w:t>
      </w:r>
      <w:r w:rsidR="00C738C2" w:rsidRPr="00BA65B8">
        <w:rPr>
          <w:rFonts w:ascii="Georgia" w:eastAsia="Google Sans Text" w:hAnsi="Georgia" w:cstheme="minorHAnsi"/>
          <w:color w:val="1B1C1D"/>
        </w:rPr>
        <w:t>damming, climate.</w:t>
      </w:r>
    </w:p>
    <w:p w14:paraId="7570953A"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1. Introduction</w:t>
      </w:r>
    </w:p>
    <w:p w14:paraId="19381E8F" w14:textId="64C7A0E6" w:rsidR="00F73278" w:rsidRPr="00BA65B8" w:rsidRDefault="00F73278" w:rsidP="00C50A42">
      <w:pPr>
        <w:widowControl w:val="0"/>
        <w:pBdr>
          <w:top w:val="nil"/>
          <w:left w:val="nil"/>
          <w:bottom w:val="nil"/>
          <w:right w:val="nil"/>
          <w:between w:val="nil"/>
        </w:pBdr>
        <w:spacing w:after="240" w:line="275" w:lineRule="auto"/>
        <w:jc w:val="lowKashida"/>
        <w:rPr>
          <w:rFonts w:ascii="Georgia" w:eastAsia="Google Sans Text" w:hAnsi="Georgia" w:cs="Google Sans Text"/>
          <w:color w:val="1B1C1D"/>
        </w:rPr>
      </w:pPr>
      <w:r w:rsidRPr="00BA65B8">
        <w:rPr>
          <w:rFonts w:ascii="Georgia" w:eastAsia="Google Sans Text" w:hAnsi="Georgia" w:cs="Google Sans Text"/>
          <w:color w:val="1B1C1D"/>
        </w:rPr>
        <w:t xml:space="preserve">Dams fundamentally alter the natural flow regime of rivers by acting as physical barriers that impound water, thereby creating reservoirs (Graf, 2006; Petts, 1984; </w:t>
      </w:r>
      <w:proofErr w:type="spellStart"/>
      <w:r w:rsidR="00127141" w:rsidRPr="00BA65B8">
        <w:rPr>
          <w:rFonts w:ascii="Georgia" w:eastAsia="Google Sans Text" w:hAnsi="Georgia" w:cs="Google Sans Text"/>
          <w:color w:val="1B1C1D"/>
        </w:rPr>
        <w:t>Shiklomanov</w:t>
      </w:r>
      <w:proofErr w:type="spellEnd"/>
      <w:r w:rsidR="00127141" w:rsidRPr="00BA65B8">
        <w:rPr>
          <w:rFonts w:ascii="Georgia" w:eastAsia="Google Sans Text" w:hAnsi="Georgia" w:cs="Google Sans Text"/>
          <w:color w:val="1B1C1D"/>
        </w:rPr>
        <w:t>, 1997</w:t>
      </w:r>
      <w:r w:rsidRPr="00BA65B8">
        <w:rPr>
          <w:rFonts w:ascii="Georgia" w:eastAsia="Google Sans Text" w:hAnsi="Georgia" w:cs="Google Sans Text"/>
          <w:color w:val="1B1C1D"/>
        </w:rPr>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BA65B8">
        <w:rPr>
          <w:rFonts w:ascii="Georgia" w:eastAsia="Google Sans Text" w:hAnsi="Georgia" w:cs="Google Sans Text"/>
          <w:color w:val="1B1C1D"/>
        </w:rPr>
        <w:t xml:space="preserve">the </w:t>
      </w:r>
      <w:r w:rsidRPr="00BA65B8">
        <w:rPr>
          <w:rFonts w:ascii="Georgia" w:eastAsia="Google Sans Text" w:hAnsi="Georgia" w:cs="Google Sans Text"/>
          <w:color w:val="1B1C1D"/>
        </w:rPr>
        <w:t>stored water during periods of low discharge, such as dry seasons or droughts</w:t>
      </w:r>
      <w:r w:rsidR="004A41EB" w:rsidRPr="00BA65B8">
        <w:rPr>
          <w:rFonts w:ascii="Georgia" w:eastAsia="Google Sans Text" w:hAnsi="Georgia" w:cs="Google Sans Text"/>
          <w:color w:val="1B1C1D"/>
        </w:rPr>
        <w:t xml:space="preserve"> (</w:t>
      </w:r>
      <w:r w:rsidR="004A41EB" w:rsidRPr="00BA65B8">
        <w:rPr>
          <w:rFonts w:ascii="Georgia" w:eastAsia="Google Sans Text" w:hAnsi="Georgia" w:cstheme="minorHAnsi"/>
          <w:color w:val="1B1C1D"/>
        </w:rPr>
        <w:t>Wen et al., 2011; Lu et al., 2021</w:t>
      </w:r>
      <w:r w:rsidR="004A41EB" w:rsidRPr="00BA65B8">
        <w:rPr>
          <w:rFonts w:ascii="Georgia" w:eastAsia="Google Sans Text" w:hAnsi="Georgia" w:cs="Google Sans Text"/>
          <w:color w:val="1B1C1D"/>
        </w:rPr>
        <w:t>)</w:t>
      </w:r>
      <w:r w:rsidRPr="00BA65B8">
        <w:rPr>
          <w:rFonts w:ascii="Georgia" w:eastAsia="Google Sans Text" w:hAnsi="Georgia" w:cs="Google Sans Text"/>
          <w:color w:val="1B1C1D"/>
        </w:rPr>
        <w:t xml:space="preserve">. The primary aim of this regulation is to meet various human demands, including water supply for </w:t>
      </w:r>
      <w:r w:rsidR="00C50A42" w:rsidRPr="00BA65B8">
        <w:rPr>
          <w:rFonts w:ascii="Georgia" w:eastAsia="Google Sans Text" w:hAnsi="Georgia" w:cs="Google Sans Text"/>
          <w:color w:val="1B1C1D"/>
        </w:rPr>
        <w:t xml:space="preserve">home </w:t>
      </w:r>
      <w:r w:rsidRPr="00BA65B8">
        <w:rPr>
          <w:rFonts w:ascii="Georgia" w:eastAsia="Google Sans Text" w:hAnsi="Georgia" w:cs="Google Sans Text"/>
          <w:color w:val="1B1C1D"/>
        </w:rPr>
        <w:t>and industrial uses</w:t>
      </w:r>
      <w:r w:rsidR="00A472DC" w:rsidRPr="00BA65B8">
        <w:rPr>
          <w:rFonts w:ascii="Georgia" w:eastAsia="Google Sans Text" w:hAnsi="Georgia" w:cs="Google Sans Text"/>
          <w:color w:val="1B1C1D"/>
        </w:rPr>
        <w:t xml:space="preserve"> (</w:t>
      </w:r>
      <w:r w:rsidR="00A472DC" w:rsidRPr="00BA65B8">
        <w:rPr>
          <w:rFonts w:ascii="Georgia" w:eastAsia="Google Sans Text" w:hAnsi="Georgia" w:cstheme="minorHAnsi"/>
          <w:color w:val="1B1C1D"/>
        </w:rPr>
        <w:t>Adamo et al., 2020</w:t>
      </w:r>
      <w:r w:rsidR="00A472DC" w:rsidRPr="00BA65B8">
        <w:rPr>
          <w:rFonts w:ascii="Georgia" w:eastAsia="Google Sans Text" w:hAnsi="Georgia" w:cs="Google Sans Text"/>
          <w:color w:val="1B1C1D"/>
        </w:rPr>
        <w:t>)</w:t>
      </w:r>
      <w:r w:rsidRPr="00BA65B8">
        <w:rPr>
          <w:rFonts w:ascii="Georgia" w:eastAsia="Google Sans Text" w:hAnsi="Georgia" w:cs="Google Sans Text"/>
          <w:color w:val="1B1C1D"/>
        </w:rPr>
        <w:t>, irrigation for agriculture, the generation of hydroelectric power, and the mitigation of flood risks (</w:t>
      </w:r>
      <w:proofErr w:type="spellStart"/>
      <w:r w:rsidRPr="00BA65B8">
        <w:rPr>
          <w:rFonts w:ascii="Georgia" w:eastAsia="Google Sans Text" w:hAnsi="Georgia" w:cs="Google Sans Text"/>
          <w:color w:val="1B1C1D"/>
        </w:rPr>
        <w:t>Kibaroglu</w:t>
      </w:r>
      <w:proofErr w:type="spellEnd"/>
      <w:r w:rsidRPr="00BA65B8">
        <w:rPr>
          <w:rFonts w:ascii="Georgia" w:eastAsia="Google Sans Text" w:hAnsi="Georgia" w:cs="Google Sans Text"/>
          <w:color w:val="1B1C1D"/>
        </w:rPr>
        <w:t xml:space="preserve"> &amp; </w:t>
      </w:r>
      <w:proofErr w:type="spellStart"/>
      <w:r w:rsidRPr="00BA65B8">
        <w:rPr>
          <w:rFonts w:ascii="Georgia" w:eastAsia="Google Sans Text" w:hAnsi="Georgia" w:cs="Google Sans Text"/>
          <w:color w:val="1B1C1D"/>
        </w:rPr>
        <w:t>Scheumann</w:t>
      </w:r>
      <w:proofErr w:type="spellEnd"/>
      <w:r w:rsidRPr="00BA65B8">
        <w:rPr>
          <w:rFonts w:ascii="Georgia" w:eastAsia="Google Sans Text" w:hAnsi="Georgia" w:cs="Google Sans Text"/>
          <w:color w:val="1B1C1D"/>
        </w:rPr>
        <w:t>, 2013).</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w:t>
      </w:r>
      <w:r w:rsidRPr="00BA65B8">
        <w:rPr>
          <w:rFonts w:ascii="Georgia" w:eastAsia="Google Sans Text" w:hAnsi="Georgia" w:cs="Google Sans Text"/>
          <w:color w:val="1B1C1D"/>
        </w:rPr>
        <w:lastRenderedPageBreak/>
        <w:t>strategy implemented within the river basin (Graf, 2006</w:t>
      </w:r>
      <w:r w:rsidR="006B4D31" w:rsidRPr="00BA65B8">
        <w:rPr>
          <w:rFonts w:ascii="Georgia" w:eastAsia="Google Sans Text" w:hAnsi="Georgia" w:cs="Google Sans Text"/>
          <w:color w:val="1B1C1D"/>
        </w:rPr>
        <w:t>, Voss et al., 2013</w:t>
      </w:r>
      <w:r w:rsidRPr="00BA65B8">
        <w:rPr>
          <w:rFonts w:ascii="Georgia" w:eastAsia="Google Sans Text" w:hAnsi="Georgia" w:cs="Google Sans Text"/>
          <w:color w:val="1B1C1D"/>
        </w:rPr>
        <w:t>).</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Furthermore, dams tend to flatten the natural variability of river discharge over time (</w:t>
      </w:r>
      <w:proofErr w:type="spellStart"/>
      <w:r w:rsidR="00127141" w:rsidRPr="00BA65B8">
        <w:rPr>
          <w:rFonts w:ascii="Georgia" w:eastAsia="Google Sans Text" w:hAnsi="Georgia" w:cs="Google Sans Text"/>
          <w:color w:val="1B1C1D"/>
        </w:rPr>
        <w:t>Shiklomanov</w:t>
      </w:r>
      <w:proofErr w:type="spellEnd"/>
      <w:r w:rsidR="00127141" w:rsidRPr="00BA65B8">
        <w:rPr>
          <w:rFonts w:ascii="Georgia" w:eastAsia="Google Sans Text" w:hAnsi="Georgia" w:cs="Google Sans Text"/>
          <w:color w:val="1B1C1D"/>
        </w:rPr>
        <w:t>, 1997</w:t>
      </w:r>
      <w:r w:rsidRPr="00BA65B8">
        <w:rPr>
          <w:rFonts w:ascii="Georgia" w:eastAsia="Google Sans Text" w:hAnsi="Georgia" w:cs="Google Sans Text"/>
          <w:color w:val="1B1C1D"/>
        </w:rPr>
        <w:t xml:space="preserve">). In addition to these seasonal or event-based changes, dams can also introduce unnatural short-term fluctuations in discharge. </w:t>
      </w:r>
      <w:r w:rsidR="00C738C2" w:rsidRPr="00BA65B8">
        <w:rPr>
          <w:rFonts w:ascii="Georgia" w:hAnsi="Georgia"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BA65B8">
        <w:rPr>
          <w:rFonts w:ascii="Georgia" w:eastAsia="Google Sans Text" w:hAnsi="Georgia" w:cs="Google Sans Text"/>
          <w:color w:val="1B1C1D"/>
        </w:rPr>
        <w:t xml:space="preserve"> (Ward &amp; Stanford, 1995</w:t>
      </w:r>
      <w:r w:rsidR="0023628C" w:rsidRPr="00BA65B8">
        <w:rPr>
          <w:rFonts w:ascii="Georgia" w:eastAsia="Google Sans Text" w:hAnsi="Georgia" w:cs="Google Sans Text"/>
          <w:color w:val="1B1C1D"/>
        </w:rPr>
        <w:t xml:space="preserve">; </w:t>
      </w:r>
      <w:proofErr w:type="spellStart"/>
      <w:r w:rsidR="0023628C" w:rsidRPr="00BA65B8">
        <w:rPr>
          <w:rFonts w:ascii="Georgia" w:eastAsia="Google Sans Text" w:hAnsi="Georgia" w:cstheme="minorHAnsi"/>
          <w:color w:val="1B1C1D"/>
        </w:rPr>
        <w:t>Eiriksdottir</w:t>
      </w:r>
      <w:proofErr w:type="spellEnd"/>
      <w:r w:rsidR="0023628C" w:rsidRPr="00BA65B8">
        <w:rPr>
          <w:rFonts w:ascii="Georgia" w:eastAsia="Google Sans Text" w:hAnsi="Georgia" w:cstheme="minorHAnsi"/>
          <w:color w:val="1B1C1D"/>
        </w:rPr>
        <w:t xml:space="preserve"> et al., 2017</w:t>
      </w:r>
      <w:r w:rsidR="00323EDE" w:rsidRPr="00BA65B8">
        <w:rPr>
          <w:rFonts w:ascii="Georgia" w:eastAsia="Google Sans Text" w:hAnsi="Georgia" w:cstheme="minorHAnsi"/>
          <w:color w:val="1B1C1D"/>
        </w:rPr>
        <w:t xml:space="preserve">; </w:t>
      </w:r>
      <w:proofErr w:type="spellStart"/>
      <w:r w:rsidR="00323EDE" w:rsidRPr="00BA65B8">
        <w:rPr>
          <w:rFonts w:ascii="Georgia" w:eastAsia="Google Sans Text" w:hAnsi="Georgia" w:cs="Google Sans Text"/>
          <w:color w:val="1B1C1D"/>
        </w:rPr>
        <w:t>Kamidis</w:t>
      </w:r>
      <w:proofErr w:type="spellEnd"/>
      <w:r w:rsidR="00323EDE" w:rsidRPr="00BA65B8">
        <w:rPr>
          <w:rFonts w:ascii="Georgia" w:eastAsia="Google Sans Text" w:hAnsi="Georgia" w:cs="Google Sans Text"/>
          <w:color w:val="1B1C1D"/>
        </w:rPr>
        <w:t xml:space="preserve"> et al., 2021</w:t>
      </w:r>
      <w:r w:rsidRPr="00BA65B8">
        <w:rPr>
          <w:rFonts w:ascii="Georgia" w:eastAsia="Google Sans Text" w:hAnsi="Georgia" w:cs="Google Sans Text"/>
          <w:color w:val="1B1C1D"/>
        </w:rPr>
        <w:t xml:space="preserve">). </w:t>
      </w:r>
    </w:p>
    <w:p w14:paraId="7266B338" w14:textId="3424DECB" w:rsidR="00C336C0" w:rsidRPr="00BA65B8" w:rsidRDefault="00E54E17" w:rsidP="005A17DA">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Tigris and </w:t>
      </w:r>
      <w:r w:rsidR="00C46F19" w:rsidRPr="00BA65B8">
        <w:rPr>
          <w:rFonts w:ascii="Georgia" w:eastAsia="Google Sans Text" w:hAnsi="Georgia" w:cstheme="minorHAnsi"/>
          <w:color w:val="1B1C1D"/>
        </w:rPr>
        <w:t>Euphrates River</w:t>
      </w:r>
      <w:r w:rsidRPr="00BA65B8">
        <w:rPr>
          <w:rFonts w:ascii="Georgia" w:eastAsia="Google Sans Text" w:hAnsi="Georgia" w:cstheme="minorHAnsi"/>
          <w:color w:val="1B1C1D"/>
        </w:rPr>
        <w:t xml:space="preserve"> basin</w:t>
      </w:r>
      <w:r w:rsidR="00C46F19" w:rsidRPr="00BA65B8">
        <w:rPr>
          <w:rFonts w:ascii="Georgia" w:eastAsia="Google Sans Text" w:hAnsi="Georgia" w:cstheme="minorHAnsi"/>
          <w:color w:val="1B1C1D"/>
        </w:rPr>
        <w:t xml:space="preserve"> (TEB)</w:t>
      </w:r>
      <w:r w:rsidRPr="00BA65B8">
        <w:rPr>
          <w:rFonts w:ascii="Georgia" w:eastAsia="Google Sans Text" w:hAnsi="Georgia" w:cstheme="minorHAnsi"/>
          <w:color w:val="1B1C1D"/>
        </w:rPr>
        <w:t>, a region of immense historical and ecological significance in the Middle East, have sustained human civilizations for millennia (</w:t>
      </w:r>
      <w:proofErr w:type="spellStart"/>
      <w:r w:rsidR="003053F6" w:rsidRPr="00BA65B8">
        <w:rPr>
          <w:rFonts w:ascii="Georgia" w:eastAsia="Google Sans Text" w:hAnsi="Georgia" w:cstheme="minorHAnsi"/>
          <w:color w:val="1B1C1D"/>
        </w:rPr>
        <w:t>Altinbilek</w:t>
      </w:r>
      <w:proofErr w:type="spellEnd"/>
      <w:r w:rsidR="003053F6" w:rsidRPr="00BA65B8">
        <w:rPr>
          <w:rFonts w:ascii="Georgia" w:eastAsia="Google Sans Text" w:hAnsi="Georgia" w:cstheme="minorHAnsi"/>
          <w:color w:val="1B1C1D"/>
        </w:rPr>
        <w:t>,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w:t>
      </w:r>
      <w:r w:rsidR="008B113A" w:rsidRPr="00BA65B8">
        <w:rPr>
          <w:rFonts w:ascii="Georgia" w:eastAsia="Google Sans Text" w:hAnsi="Georgia" w:cstheme="minorHAnsi"/>
          <w:color w:val="1B1C1D"/>
        </w:rPr>
        <w:t xml:space="preserve"> </w:t>
      </w:r>
      <w:proofErr w:type="spellStart"/>
      <w:r w:rsidRPr="00BA65B8">
        <w:rPr>
          <w:rFonts w:ascii="Georgia" w:eastAsia="Google Sans Text" w:hAnsi="Georgia" w:cstheme="minorHAnsi"/>
          <w:color w:val="1B1C1D"/>
        </w:rPr>
        <w:t>Zargar</w:t>
      </w:r>
      <w:proofErr w:type="spellEnd"/>
      <w:r w:rsidRPr="00BA65B8">
        <w:rPr>
          <w:rFonts w:ascii="Georgia" w:eastAsia="Google Sans Text" w:hAnsi="Georgia" w:cstheme="minorHAnsi"/>
          <w:color w:val="1B1C1D"/>
        </w:rPr>
        <w:t xml:space="preserve"> &amp; Abbasi </w:t>
      </w:r>
      <w:proofErr w:type="spellStart"/>
      <w:r w:rsidRPr="00BA65B8">
        <w:rPr>
          <w:rFonts w:ascii="Georgia" w:eastAsia="Google Sans Text" w:hAnsi="Georgia" w:cstheme="minorHAnsi"/>
          <w:color w:val="1B1C1D"/>
        </w:rPr>
        <w:t>Alamooti</w:t>
      </w:r>
      <w:proofErr w:type="spellEnd"/>
      <w:r w:rsidRPr="00BA65B8">
        <w:rPr>
          <w:rFonts w:ascii="Georgia" w:eastAsia="Google Sans Text" w:hAnsi="Georgia" w:cstheme="minorHAnsi"/>
          <w:color w:val="1B1C1D"/>
        </w:rPr>
        <w:t>, 2023). These rivers, originating in Turkey and flowing through Syria and Iraq to the Persian Gulf, are the lifeblood of an arid and semi-arid landscape, supporting agriculture, providing essential water supplies, and sustaining diverse ecosystems (</w:t>
      </w:r>
      <w:r w:rsidR="006A524E" w:rsidRPr="00BA65B8">
        <w:rPr>
          <w:rFonts w:ascii="Georgia" w:eastAsia="Google Sans Text" w:hAnsi="Georgia" w:cstheme="minorHAnsi"/>
          <w:color w:val="1B1C1D"/>
        </w:rPr>
        <w:t>Issa et al., 2013</w:t>
      </w:r>
      <w:r w:rsidRPr="00BA65B8">
        <w:rPr>
          <w:rFonts w:ascii="Georgia" w:eastAsia="Google Sans Text" w:hAnsi="Georgia" w:cstheme="minorHAnsi"/>
          <w:color w:val="1B1C1D"/>
        </w:rPr>
        <w:t>). In recent decades, however, the basins have experienced increasing water stress due to large-scale damming projects, particularly within Turkey, and the growing threat of climate change manifested as prolonged and intensified droughts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8740ED" w:rsidRPr="00BA65B8">
        <w:rPr>
          <w:rFonts w:ascii="Georgia" w:eastAsia="Google Sans Text" w:hAnsi="Georgia" w:cstheme="minorHAnsi"/>
          <w:color w:val="1B1C1D"/>
        </w:rPr>
        <w:t xml:space="preserve">; </w:t>
      </w:r>
      <w:proofErr w:type="spellStart"/>
      <w:r w:rsidR="008740ED" w:rsidRPr="00BA65B8">
        <w:rPr>
          <w:rFonts w:ascii="Georgia" w:eastAsia="Google Sans Text" w:hAnsi="Georgia" w:cs="Google Sans Text"/>
          <w:color w:val="1B1C1D"/>
        </w:rPr>
        <w:t>Ozguler</w:t>
      </w:r>
      <w:proofErr w:type="spellEnd"/>
      <w:r w:rsidR="008740ED" w:rsidRPr="00BA65B8">
        <w:rPr>
          <w:rFonts w:ascii="Georgia" w:eastAsia="Google Sans Text" w:hAnsi="Georgia" w:cs="Google Sans Text"/>
          <w:color w:val="1B1C1D"/>
        </w:rPr>
        <w:t xml:space="preserve"> &amp; </w:t>
      </w:r>
      <w:proofErr w:type="spellStart"/>
      <w:r w:rsidR="008740ED" w:rsidRPr="00BA65B8">
        <w:rPr>
          <w:rFonts w:ascii="Georgia" w:eastAsia="Google Sans Text" w:hAnsi="Georgia" w:cs="Google Sans Text"/>
          <w:color w:val="1B1C1D"/>
        </w:rPr>
        <w:t>Yıldız</w:t>
      </w:r>
      <w:proofErr w:type="spellEnd"/>
      <w:r w:rsidR="008740ED" w:rsidRPr="00BA65B8">
        <w:rPr>
          <w:rFonts w:ascii="Georgia" w:eastAsia="Google Sans Text" w:hAnsi="Georgia" w:cs="Google Sans Text"/>
          <w:color w:val="1B1C1D"/>
        </w:rPr>
        <w:t>, 2020</w:t>
      </w:r>
      <w:r w:rsidRPr="00BA65B8">
        <w:rPr>
          <w:rFonts w:ascii="Georgia" w:eastAsia="Google Sans Text" w:hAnsi="Georgia" w:cstheme="minorHAnsi"/>
          <w:color w:val="1B1C1D"/>
        </w:rPr>
        <w:t>).</w:t>
      </w:r>
      <w:r w:rsidR="00B32362" w:rsidRPr="00BA65B8">
        <w:rPr>
          <w:rFonts w:ascii="Georgia" w:eastAsia="Google Sans Text" w:hAnsi="Georgia" w:cstheme="minorHAnsi"/>
          <w:color w:val="1B1C1D"/>
          <w:rtl/>
        </w:rPr>
        <w:t xml:space="preserve"> </w:t>
      </w:r>
      <w:r w:rsidRPr="00BA65B8">
        <w:rPr>
          <w:rFonts w:ascii="Georgia" w:eastAsia="Google Sans Text" w:hAnsi="Georgia" w:cstheme="minorHAnsi"/>
          <w:color w:val="1B1C1D"/>
        </w:rPr>
        <w:t>The Southeastern Anatolia Project (GAP), initiated by the Turkish government, represents a massive undertaking involving the construction of numerous dams and hydroelectric power plants on both the Tigris and Euphrates rivers (</w:t>
      </w:r>
      <w:r w:rsidR="001A5F8D" w:rsidRPr="00BA65B8">
        <w:rPr>
          <w:rFonts w:ascii="Georgia" w:eastAsia="Google Sans Text" w:hAnsi="Georgia" w:cstheme="minorHAnsi"/>
          <w:color w:val="1B1C1D"/>
        </w:rPr>
        <w:t>Unver, 1997</w:t>
      </w:r>
      <w:r w:rsidR="00E83B61" w:rsidRPr="00BA65B8">
        <w:rPr>
          <w:rFonts w:ascii="Georgia" w:eastAsia="Google Sans Text" w:hAnsi="Georgia" w:cstheme="minorHAnsi"/>
          <w:color w:val="1B1C1D"/>
        </w:rPr>
        <w:t>; Hussein &amp; Mohamed, 2021</w:t>
      </w:r>
      <w:r w:rsidRPr="00BA65B8">
        <w:rPr>
          <w:rFonts w:ascii="Georgia" w:eastAsia="Google Sans Text" w:hAnsi="Georgia" w:cstheme="minorHAnsi"/>
          <w:color w:val="1B1C1D"/>
        </w:rPr>
        <w:t xml:space="preserve">). Key structures such as the Atatürk Dam on the Euphrates and the </w:t>
      </w:r>
      <w:proofErr w:type="spellStart"/>
      <w:r w:rsidRPr="00BA65B8">
        <w:rPr>
          <w:rFonts w:ascii="Georgia" w:eastAsia="Google Sans Text" w:hAnsi="Georgia" w:cstheme="minorHAnsi"/>
          <w:color w:val="1B1C1D"/>
        </w:rPr>
        <w:t>Ilisu</w:t>
      </w:r>
      <w:proofErr w:type="spellEnd"/>
      <w:r w:rsidRPr="00BA65B8">
        <w:rPr>
          <w:rFonts w:ascii="Georgia" w:eastAsia="Google Sans Text" w:hAnsi="Georgia" w:cstheme="minorHAnsi"/>
          <w:color w:val="1B1C1D"/>
        </w:rPr>
        <w:t xml:space="preserve"> Dam on the Tigris have significantly altered the natural flow regimes of these rivers, leading to concerns about water availability and quality in downstream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BA65B8">
        <w:rPr>
          <w:rFonts w:ascii="Georgia" w:eastAsia="Google Sans Text" w:hAnsi="Georgia" w:cstheme="minorHAnsi"/>
          <w:color w:val="1B1C1D"/>
        </w:rPr>
        <w:t>Oktav</w:t>
      </w:r>
      <w:proofErr w:type="spellEnd"/>
      <w:r w:rsidRPr="00BA65B8">
        <w:rPr>
          <w:rFonts w:ascii="Georgia" w:eastAsia="Google Sans Text" w:hAnsi="Georgia" w:cstheme="minorHAnsi"/>
          <w:color w:val="1B1C1D"/>
        </w:rPr>
        <w:t>, 201</w:t>
      </w:r>
      <w:r w:rsidR="00A3197A" w:rsidRPr="00BA65B8">
        <w:rPr>
          <w:rFonts w:ascii="Georgia" w:eastAsia="Google Sans Text" w:hAnsi="Georgia" w:cstheme="minorHAnsi"/>
          <w:color w:val="1B1C1D"/>
        </w:rPr>
        <w:t>7</w:t>
      </w:r>
      <w:r w:rsidR="003A4AC5" w:rsidRPr="00BA65B8">
        <w:rPr>
          <w:rFonts w:ascii="Georgia" w:eastAsia="Google Sans Text" w:hAnsi="Georgia" w:cstheme="minorHAnsi"/>
          <w:color w:val="1B1C1D"/>
        </w:rPr>
        <w:t>; Luan et al., 2025</w:t>
      </w:r>
      <w:r w:rsidRPr="00BA65B8">
        <w:rPr>
          <w:rFonts w:ascii="Georgia" w:eastAsia="Google Sans Text" w:hAnsi="Georgia" w:cstheme="minorHAnsi"/>
          <w:color w:val="1B1C1D"/>
        </w:rPr>
        <w:t>).</w:t>
      </w:r>
      <w:r w:rsidR="00936117" w:rsidRPr="00BA65B8">
        <w:rPr>
          <w:rFonts w:ascii="Georgia" w:eastAsia="Google Sans Text" w:hAnsi="Georgia" w:cstheme="minorHAnsi"/>
          <w:color w:val="1B1C1D"/>
          <w:rtl/>
        </w:rPr>
        <w:t xml:space="preserve"> </w:t>
      </w:r>
      <w:r w:rsidR="00936117" w:rsidRPr="00BA65B8">
        <w:rPr>
          <w:rFonts w:ascii="Georgia" w:eastAsia="Google Sans Text" w:hAnsi="Georgia" w:cs="Google Sans Text"/>
          <w:color w:val="1B1C1D"/>
        </w:rPr>
        <w:t>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w:t>
      </w:r>
      <w:r w:rsidR="00E9524C" w:rsidRPr="00BA65B8">
        <w:rPr>
          <w:rFonts w:ascii="Georgia" w:eastAsia="Google Sans Text" w:hAnsi="Georgia" w:cs="Google Sans Text"/>
          <w:color w:val="1B1C1D"/>
        </w:rPr>
        <w:t xml:space="preserve"> </w:t>
      </w:r>
      <w:r w:rsidR="00936117" w:rsidRPr="00BA65B8">
        <w:rPr>
          <w:rFonts w:ascii="Georgia" w:eastAsia="Google Sans Text" w:hAnsi="Georgia" w:cs="Google Sans Text"/>
          <w:color w:val="1B1C1D"/>
        </w:rPr>
        <w:t xml:space="preserve">will exacerbate these water shortages. </w:t>
      </w:r>
      <w:r w:rsidR="00766656" w:rsidRPr="00BA65B8">
        <w:rPr>
          <w:rFonts w:ascii="Georgia" w:eastAsia="Google Sans Text" w:hAnsi="Georgia" w:cs="Google Sans Text"/>
          <w:color w:val="1B1C1D"/>
        </w:rPr>
        <w:t>The magnitude of the reported flow reductions is substantial, although estimates can vary across different stud</w:t>
      </w:r>
      <w:r w:rsidR="00E9524C" w:rsidRPr="00BA65B8">
        <w:rPr>
          <w:rFonts w:ascii="Georgia" w:eastAsia="Google Sans Text" w:hAnsi="Georgia" w:cs="Google Sans Text"/>
          <w:color w:val="1B1C1D"/>
        </w:rPr>
        <w:t xml:space="preserve">y areas </w:t>
      </w:r>
      <w:r w:rsidR="00766656" w:rsidRPr="00BA65B8">
        <w:rPr>
          <w:rFonts w:ascii="Georgia" w:eastAsia="Google Sans Text" w:hAnsi="Georgia" w:cs="Google Sans Text"/>
          <w:color w:val="1B1C1D"/>
        </w:rPr>
        <w:t>and</w:t>
      </w:r>
      <w:r w:rsidR="00E9524C" w:rsidRPr="00BA65B8">
        <w:rPr>
          <w:rFonts w:ascii="Georgia" w:eastAsia="Google Sans Text" w:hAnsi="Georgia" w:cs="Google Sans Text"/>
          <w:color w:val="1B1C1D"/>
        </w:rPr>
        <w:t xml:space="preserve"> </w:t>
      </w:r>
      <w:r w:rsidR="00E9487B" w:rsidRPr="00BA65B8">
        <w:rPr>
          <w:rFonts w:ascii="Georgia" w:eastAsia="Google Sans Text" w:hAnsi="Georgia" w:cs="Google Sans Text"/>
          <w:color w:val="1B1C1D"/>
        </w:rPr>
        <w:t>time periods</w:t>
      </w:r>
      <w:r w:rsidR="00766656" w:rsidRPr="00BA65B8">
        <w:rPr>
          <w:rFonts w:ascii="Georgia" w:eastAsia="Google Sans Text" w:hAnsi="Georgia" w:cs="Google Sans Text"/>
          <w:color w:val="1B1C1D"/>
        </w:rPr>
        <w:t xml:space="preserve">.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w:t>
      </w:r>
      <w:r w:rsidR="00766656" w:rsidRPr="00BA65B8">
        <w:rPr>
          <w:rFonts w:ascii="Georgia" w:eastAsia="Google Sans Text" w:hAnsi="Georgia" w:cs="Google Sans Text"/>
          <w:color w:val="1B1C1D"/>
        </w:rPr>
        <w:lastRenderedPageBreak/>
        <w:t>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BA65B8">
        <w:rPr>
          <w:rFonts w:ascii="Georgia" w:eastAsia="Google Sans Text" w:hAnsi="Georgia" w:cs="Google Sans Text"/>
          <w:color w:val="1B1C1D"/>
        </w:rPr>
        <w:t>Issa et al., 2013</w:t>
      </w:r>
      <w:r w:rsidR="00766656" w:rsidRPr="00BA65B8">
        <w:rPr>
          <w:rFonts w:ascii="Georgia" w:eastAsia="Google Sans Text" w:hAnsi="Georgia" w:cs="Google Sans Text"/>
          <w:color w:val="1B1C1D"/>
        </w:rPr>
        <w:t>)</w:t>
      </w:r>
      <w:r w:rsidR="00B766FE" w:rsidRPr="00BA65B8">
        <w:rPr>
          <w:rFonts w:ascii="Georgia" w:eastAsia="Google Sans Text" w:hAnsi="Georgia" w:cs="Google Sans Text"/>
          <w:color w:val="1B1C1D"/>
        </w:rPr>
        <w:t xml:space="preserve">. </w:t>
      </w:r>
      <w:r w:rsidR="000F2F3F" w:rsidRPr="00BA65B8">
        <w:rPr>
          <w:rFonts w:ascii="Georgia" w:eastAsia="Google Sans Text" w:hAnsi="Georgia" w:cs="Google Sans Text"/>
          <w:color w:val="1B1C1D"/>
        </w:rPr>
        <w:t xml:space="preserve">The </w:t>
      </w:r>
      <w:r w:rsidR="00B766FE" w:rsidRPr="00BA65B8">
        <w:rPr>
          <w:rFonts w:ascii="Georgia" w:eastAsia="Google Sans Text" w:hAnsi="Georgia" w:cs="Google Sans Text"/>
          <w:color w:val="1B1C1D"/>
        </w:rPr>
        <w:t xml:space="preserve">drying of marshes and wetlands significantly </w:t>
      </w:r>
      <w:r w:rsidR="000F2F3F" w:rsidRPr="00BA65B8">
        <w:rPr>
          <w:rFonts w:ascii="Georgia" w:eastAsia="Google Sans Text" w:hAnsi="Georgia" w:cs="Google Sans Text"/>
          <w:color w:val="1B1C1D"/>
        </w:rPr>
        <w:t xml:space="preserve">converts </w:t>
      </w:r>
      <w:r w:rsidR="00B766FE" w:rsidRPr="00BA65B8">
        <w:rPr>
          <w:rFonts w:ascii="Georgia" w:eastAsia="Google Sans Text" w:hAnsi="Georgia" w:cs="Google Sans Text"/>
          <w:color w:val="1B1C1D"/>
        </w:rPr>
        <w:t>them to active dust sources, so wind easily lift</w:t>
      </w:r>
      <w:r w:rsidR="00C941C3" w:rsidRPr="00BA65B8">
        <w:rPr>
          <w:rFonts w:ascii="Georgia" w:eastAsia="Google Sans Text" w:hAnsi="Georgia" w:cs="Google Sans Text"/>
          <w:color w:val="1B1C1D"/>
        </w:rPr>
        <w:t>s</w:t>
      </w:r>
      <w:r w:rsidR="00B766FE" w:rsidRPr="00BA65B8">
        <w:rPr>
          <w:rFonts w:ascii="Georgia" w:eastAsia="Google Sans Text" w:hAnsi="Georgia" w:cs="Google Sans Text"/>
          <w:color w:val="1B1C1D"/>
        </w:rPr>
        <w:t xml:space="preserve"> exposed soil particles</w:t>
      </w:r>
      <w:r w:rsidR="00EC78CB" w:rsidRPr="00BA65B8">
        <w:rPr>
          <w:rFonts w:ascii="Georgia" w:eastAsia="Google Sans Text" w:hAnsi="Georgia" w:cs="Google Sans Text"/>
          <w:color w:val="1B1C1D"/>
        </w:rPr>
        <w:t xml:space="preserve"> and l</w:t>
      </w:r>
      <w:r w:rsidR="00C941C3" w:rsidRPr="00BA65B8">
        <w:rPr>
          <w:rFonts w:ascii="Georgia" w:eastAsia="Google Sans Text" w:hAnsi="Georgia" w:cs="Google Sans Text"/>
          <w:color w:val="1B1C1D"/>
        </w:rPr>
        <w:t>eads to dust storm events</w:t>
      </w:r>
      <w:r w:rsidR="00B766FE" w:rsidRPr="00BA65B8">
        <w:rPr>
          <w:rFonts w:ascii="Georgia" w:eastAsia="Google Sans Text" w:hAnsi="Georgia" w:cs="Google Sans Text"/>
          <w:color w:val="1B1C1D"/>
        </w:rPr>
        <w:t xml:space="preserve"> (</w:t>
      </w:r>
      <w:r w:rsidR="00B229CA" w:rsidRPr="00BA65B8">
        <w:rPr>
          <w:rFonts w:ascii="Georgia" w:eastAsia="Google Sans Text" w:hAnsi="Georgia" w:cs="Google Sans Text"/>
          <w:color w:val="1B1C1D"/>
        </w:rPr>
        <w:t xml:space="preserve">Bakhtiari et al., 2021; </w:t>
      </w:r>
      <w:proofErr w:type="spellStart"/>
      <w:r w:rsidR="00A51288" w:rsidRPr="00BA65B8">
        <w:rPr>
          <w:rFonts w:ascii="Georgia" w:eastAsia="Google Sans Text" w:hAnsi="Georgia" w:cs="Google Sans Text"/>
          <w:color w:val="1B1C1D"/>
        </w:rPr>
        <w:t>Boloorani</w:t>
      </w:r>
      <w:proofErr w:type="spellEnd"/>
      <w:r w:rsidR="00A51288" w:rsidRPr="00BA65B8">
        <w:rPr>
          <w:rFonts w:ascii="Georgia" w:eastAsia="Google Sans Text" w:hAnsi="Georgia" w:cs="Google Sans Text"/>
          <w:color w:val="1B1C1D"/>
        </w:rPr>
        <w:t xml:space="preserve"> et al</w:t>
      </w:r>
      <w:r w:rsidR="00B229CA" w:rsidRPr="00BA65B8">
        <w:rPr>
          <w:rFonts w:ascii="Georgia" w:eastAsia="Google Sans Text" w:hAnsi="Georgia" w:cs="Google Sans Text"/>
          <w:color w:val="1B1C1D"/>
        </w:rPr>
        <w:t>., 2021</w:t>
      </w:r>
      <w:r w:rsidR="00B766FE" w:rsidRPr="00BA65B8">
        <w:rPr>
          <w:rFonts w:ascii="Georgia" w:eastAsia="Google Sans Text" w:hAnsi="Georgia" w:cs="Google Sans Text"/>
          <w:color w:val="1B1C1D"/>
        </w:rPr>
        <w:t>).</w:t>
      </w:r>
      <w:r w:rsidR="00766656" w:rsidRPr="00BA65B8">
        <w:rPr>
          <w:rFonts w:ascii="Georgia" w:eastAsia="Google Sans Text" w:hAnsi="Georgia" w:cs="Google Sans Text"/>
          <w:color w:val="1B1C1D"/>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203BB440" w:rsidR="00E54E17" w:rsidRPr="00BA65B8" w:rsidRDefault="00E54E17" w:rsidP="00C51F15">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This study aims to provide a comprehensive</w:t>
      </w:r>
      <w:r w:rsidR="00A66F9E" w:rsidRPr="00BA65B8">
        <w:rPr>
          <w:rFonts w:ascii="Georgia" w:eastAsia="Google Sans Text" w:hAnsi="Georgia" w:cstheme="minorHAnsi"/>
          <w:color w:val="1B1C1D"/>
        </w:rPr>
        <w:t xml:space="preserve"> </w:t>
      </w:r>
      <w:r w:rsidR="00367D04" w:rsidRPr="00BA65B8">
        <w:rPr>
          <w:rFonts w:ascii="Georgia" w:eastAsia="Google Sans Text" w:hAnsi="Georgia" w:cstheme="minorHAnsi"/>
          <w:color w:val="1B1C1D"/>
        </w:rPr>
        <w:t xml:space="preserve">time series and regression </w:t>
      </w:r>
      <w:r w:rsidRPr="00BA65B8">
        <w:rPr>
          <w:rFonts w:ascii="Georgia" w:eastAsia="Google Sans Text" w:hAnsi="Georgia" w:cstheme="minorHAnsi"/>
          <w:color w:val="1B1C1D"/>
        </w:rPr>
        <w:t xml:space="preserve">analysis of the changes in the discharge of the Tigris and Euphrates rivers over </w:t>
      </w:r>
      <w:r w:rsidR="000F2F3F" w:rsidRPr="00BA65B8">
        <w:rPr>
          <w:rFonts w:ascii="Georgia" w:eastAsia="Google Sans Text" w:hAnsi="Georgia" w:cstheme="minorHAnsi"/>
          <w:color w:val="1B1C1D"/>
        </w:rPr>
        <w:t>44 years</w:t>
      </w:r>
      <w:r w:rsidRPr="00BA65B8">
        <w:rPr>
          <w:rFonts w:ascii="Georgia" w:eastAsia="Google Sans Text" w:hAnsi="Georgia" w:cstheme="minorHAnsi"/>
          <w:color w:val="1B1C1D"/>
        </w:rPr>
        <w:t xml:space="preserve"> (197</w:t>
      </w:r>
      <w:r w:rsidR="008320FE"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w:t>
      </w:r>
      <w:r w:rsidR="0042196D" w:rsidRPr="00BA65B8">
        <w:rPr>
          <w:rFonts w:ascii="Georgia" w:eastAsia="Google Sans Text" w:hAnsi="Georgia" w:cstheme="minorHAnsi"/>
          <w:color w:val="1B1C1D"/>
        </w:rPr>
        <w:t xml:space="preserve">close to </w:t>
      </w:r>
      <w:r w:rsidRPr="00BA65B8">
        <w:rPr>
          <w:rFonts w:ascii="Georgia" w:eastAsia="Google Sans Text" w:hAnsi="Georgia" w:cstheme="minorHAnsi"/>
          <w:color w:val="1B1C1D"/>
        </w:rPr>
        <w:t xml:space="preserve">major dams and 12 sampling stations located </w:t>
      </w:r>
      <w:r w:rsidR="0042196D" w:rsidRPr="00BA65B8">
        <w:rPr>
          <w:rFonts w:ascii="Georgia" w:eastAsia="Google Sans Text" w:hAnsi="Georgia" w:cstheme="minorHAnsi"/>
          <w:color w:val="1B1C1D"/>
        </w:rPr>
        <w:t xml:space="preserve">far </w:t>
      </w:r>
      <w:r w:rsidRPr="00BA65B8">
        <w:rPr>
          <w:rFonts w:ascii="Georgia" w:eastAsia="Google Sans Text" w:hAnsi="Georgia" w:cstheme="minorHAnsi"/>
          <w:color w:val="1B1C1D"/>
        </w:rPr>
        <w:t xml:space="preserve">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a detailed analysis of long-term discharge </w:t>
      </w:r>
      <w:r w:rsidR="00FC62D3"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w:t>
      </w:r>
      <w:r w:rsidR="00ED4C8F" w:rsidRPr="00BA65B8">
        <w:rPr>
          <w:rFonts w:ascii="Georgia" w:eastAsia="Google Sans Text" w:hAnsi="Georgia" w:cstheme="minorHAnsi"/>
          <w:color w:val="1B1C1D"/>
        </w:rPr>
        <w:t xml:space="preserve">changes </w:t>
      </w:r>
      <w:r w:rsidRPr="00BA65B8">
        <w:rPr>
          <w:rFonts w:ascii="Georgia" w:eastAsia="Google Sans Text" w:hAnsi="Georgia" w:cstheme="minorHAnsi"/>
          <w:color w:val="1B1C1D"/>
        </w:rPr>
        <w:t xml:space="preserve">from sampling points in </w:t>
      </w:r>
      <w:r w:rsidR="00C51F15" w:rsidRPr="00BA65B8">
        <w:rPr>
          <w:rFonts w:ascii="Georgia" w:eastAsia="Google Sans Text" w:hAnsi="Georgia" w:cstheme="minorHAnsi"/>
          <w:color w:val="1B1C1D"/>
        </w:rPr>
        <w:t xml:space="preserve">combination </w:t>
      </w:r>
      <w:r w:rsidRPr="00BA65B8">
        <w:rPr>
          <w:rFonts w:ascii="Georgia" w:eastAsia="Google Sans Text" w:hAnsi="Georgia" w:cstheme="minorHAnsi"/>
          <w:color w:val="1B1C1D"/>
        </w:rPr>
        <w:t>with drought indices to offer insights into the complex interplay of anthropogenic and climatic influences on these vital transboundary rivers.</w:t>
      </w:r>
    </w:p>
    <w:p w14:paraId="6C083356"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2. Study Area</w:t>
      </w:r>
    </w:p>
    <w:p w14:paraId="11A65B03" w14:textId="2D7EBFF6" w:rsidR="00E54E17" w:rsidRPr="00BA65B8" w:rsidRDefault="00E54E17" w:rsidP="00E574FB">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eastAsia="Google Sans Text" w:hAnsi="Georgia" w:cstheme="minorHAnsi"/>
          <w:color w:val="1B1C1D"/>
        </w:rPr>
        <w:t>The Tigris and Euphrates rivers originate in the eastern Anatolian highlands of Turkey, traversing southeastward through Syria and Iraq before their confluence at Al-</w:t>
      </w:r>
      <w:proofErr w:type="spellStart"/>
      <w:r w:rsidRPr="00BA65B8">
        <w:rPr>
          <w:rFonts w:ascii="Georgia" w:eastAsia="Google Sans Text" w:hAnsi="Georgia" w:cstheme="minorHAnsi"/>
          <w:color w:val="1B1C1D"/>
        </w:rPr>
        <w:t>Qurnah</w:t>
      </w:r>
      <w:proofErr w:type="spellEnd"/>
      <w:r w:rsidRPr="00BA65B8">
        <w:rPr>
          <w:rFonts w:ascii="Georgia" w:eastAsia="Google Sans Text" w:hAnsi="Georgia" w:cstheme="minorHAnsi"/>
          <w:color w:val="1B1C1D"/>
        </w:rPr>
        <w:t xml:space="preserve"> in Iraq, forming the Shatt al-Arab, which empties into the Persian Gulf (</w:t>
      </w:r>
      <w:proofErr w:type="spellStart"/>
      <w:r w:rsidR="003053F6" w:rsidRPr="00BA65B8">
        <w:rPr>
          <w:rFonts w:ascii="Georgia" w:eastAsia="Google Sans Text" w:hAnsi="Georgia" w:cstheme="minorHAnsi"/>
          <w:color w:val="1B1C1D"/>
        </w:rPr>
        <w:t>Altinbilek</w:t>
      </w:r>
      <w:proofErr w:type="spellEnd"/>
      <w:r w:rsidR="003053F6" w:rsidRPr="00BA65B8">
        <w:rPr>
          <w:rFonts w:ascii="Georgia" w:eastAsia="Google Sans Text" w:hAnsi="Georgia" w:cstheme="minorHAnsi"/>
          <w:color w:val="1B1C1D"/>
        </w:rPr>
        <w:t>,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w:t>
      </w:r>
      <w:proofErr w:type="spellStart"/>
      <w:r w:rsidRPr="00BA65B8">
        <w:rPr>
          <w:rFonts w:ascii="Georgia" w:eastAsia="Google Sans Text" w:hAnsi="Georgia" w:cstheme="minorHAnsi"/>
          <w:color w:val="1B1C1D"/>
        </w:rPr>
        <w:t>Kibaroglu</w:t>
      </w:r>
      <w:proofErr w:type="spellEnd"/>
      <w:r w:rsidRPr="00BA65B8">
        <w:rPr>
          <w:rFonts w:ascii="Georgia" w:eastAsia="Google Sans Text" w:hAnsi="Georgia" w:cstheme="minorHAnsi"/>
          <w:color w:val="1B1C1D"/>
        </w:rPr>
        <w:t xml:space="preserve"> &amp; </w:t>
      </w:r>
      <w:proofErr w:type="spellStart"/>
      <w:r w:rsidRPr="00BA65B8">
        <w:rPr>
          <w:rFonts w:ascii="Georgia" w:eastAsia="Google Sans Text" w:hAnsi="Georgia" w:cstheme="minorHAnsi"/>
          <w:color w:val="1B1C1D"/>
        </w:rPr>
        <w:t>Scheumann</w:t>
      </w:r>
      <w:proofErr w:type="spellEnd"/>
      <w:r w:rsidRPr="00BA65B8">
        <w:rPr>
          <w:rFonts w:ascii="Georgia" w:eastAsia="Google Sans Text" w:hAnsi="Georgia" w:cstheme="minorHAnsi"/>
          <w:color w:val="1B1C1D"/>
        </w:rPr>
        <w:t xml:space="preserve">, 2013). </w:t>
      </w:r>
      <w:r w:rsidR="00BE74FB" w:rsidRPr="00BA65B8">
        <w:rPr>
          <w:rFonts w:ascii="Georgia" w:eastAsia="Calibri" w:hAnsi="Georgia" w:cstheme="minorHAnsi"/>
        </w:rPr>
        <w:t>The elevation ranges from sea level up to 4000 m in the monotonous north and northeast territories</w:t>
      </w:r>
      <w:r w:rsidR="008320FE" w:rsidRPr="00BA65B8">
        <w:rPr>
          <w:rFonts w:ascii="Georgia" w:eastAsia="Calibri" w:hAnsi="Georgia" w:cstheme="minorHAnsi"/>
        </w:rPr>
        <w:t xml:space="preserve"> </w:t>
      </w:r>
      <w:r w:rsidR="008320FE" w:rsidRPr="007A4E12">
        <w:rPr>
          <w:rFonts w:ascii="Georgia" w:eastAsia="Calibri" w:hAnsi="Georgia" w:cstheme="minorHAnsi"/>
        </w:rPr>
        <w:t>(Fig. 1)</w:t>
      </w:r>
      <w:r w:rsidR="00BE74FB" w:rsidRPr="00BA65B8">
        <w:rPr>
          <w:rFonts w:ascii="Georgia" w:eastAsia="Calibri" w:hAnsi="Georgia" w:cstheme="minorHAnsi"/>
        </w:rPr>
        <w:t xml:space="preserve">. Precipitation and temperature </w:t>
      </w:r>
      <w:r w:rsidR="00D079EA" w:rsidRPr="00BA65B8">
        <w:rPr>
          <w:rFonts w:ascii="Georgia" w:eastAsia="Calibri" w:hAnsi="Georgia" w:cstheme="minorHAnsi"/>
        </w:rPr>
        <w:t>variations</w:t>
      </w:r>
      <w:r w:rsidR="00AE4DC6" w:rsidRPr="00BA65B8">
        <w:rPr>
          <w:rFonts w:ascii="Georgia" w:eastAsia="Calibri" w:hAnsi="Georgia" w:cstheme="minorHAnsi"/>
        </w:rPr>
        <w:t xml:space="preserve"> depend on</w:t>
      </w:r>
      <w:r w:rsidR="00BE74FB" w:rsidRPr="00BA65B8">
        <w:rPr>
          <w:rFonts w:ascii="Georgia" w:eastAsia="Calibri" w:hAnsi="Georgia" w:cstheme="minorHAnsi"/>
        </w:rPr>
        <w:t xml:space="preserve"> the altitude and latitude changes. </w:t>
      </w:r>
      <w:r w:rsidR="00720B03"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w:t>
      </w:r>
      <w:r w:rsidR="000F2F3F" w:rsidRPr="00BA65B8">
        <w:rPr>
          <w:rFonts w:ascii="Georgia" w:eastAsia="Google Sans Text" w:hAnsi="Georgia" w:cstheme="minorHAnsi"/>
          <w:color w:val="1B1C1D"/>
        </w:rPr>
        <w:t xml:space="preserve">exhibits </w:t>
      </w:r>
      <w:r w:rsidRPr="00BA65B8">
        <w:rPr>
          <w:rFonts w:ascii="Georgia" w:eastAsia="Google Sans Text" w:hAnsi="Georgia" w:cstheme="minorHAnsi"/>
          <w:color w:val="1B1C1D"/>
        </w:rPr>
        <w:t>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w:t>
      </w:r>
      <w:r w:rsidR="000F2F3F"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including the critical Mesopotamian Marshes, and the water needs of a large population (</w:t>
      </w:r>
      <w:r w:rsidR="006A524E" w:rsidRPr="00BA65B8">
        <w:rPr>
          <w:rFonts w:ascii="Georgia" w:eastAsia="Google Sans Text" w:hAnsi="Georgia" w:cstheme="minorHAnsi"/>
          <w:color w:val="1B1C1D"/>
        </w:rPr>
        <w:t>Issa et al., 2013</w:t>
      </w:r>
      <w:r w:rsidR="00B11F99" w:rsidRPr="00BA65B8">
        <w:rPr>
          <w:rFonts w:ascii="Georgia" w:eastAsia="Google Sans Text" w:hAnsi="Georgia" w:cstheme="minorHAnsi"/>
          <w:color w:val="1B1C1D"/>
        </w:rPr>
        <w:t>; Al-Ansari et al., 2018</w:t>
      </w:r>
      <w:r w:rsidRPr="00BA65B8">
        <w:rPr>
          <w:rFonts w:ascii="Georgia" w:eastAsia="Google Sans Text" w:hAnsi="Georgia" w:cstheme="minorHAnsi"/>
          <w:color w:val="1B1C1D"/>
        </w:rPr>
        <w:t xml:space="preserve">). Turkey's GAP project, with its network of dams on both rivers, represents a major water </w:t>
      </w:r>
      <w:r w:rsidR="00E574FB" w:rsidRPr="00BA65B8">
        <w:rPr>
          <w:rFonts w:ascii="Georgia" w:eastAsia="Google Sans Text" w:hAnsi="Georgia" w:cstheme="minorHAnsi"/>
          <w:color w:val="1B1C1D"/>
        </w:rPr>
        <w:t xml:space="preserve">resources </w:t>
      </w:r>
      <w:r w:rsidRPr="00BA65B8">
        <w:rPr>
          <w:rFonts w:ascii="Georgia" w:eastAsia="Google Sans Text" w:hAnsi="Georgia" w:cstheme="minorHAnsi"/>
          <w:color w:val="1B1C1D"/>
        </w:rPr>
        <w:t>intervention in the upper reaches of the basin (</w:t>
      </w:r>
      <w:r w:rsidR="001A5F8D" w:rsidRPr="00BA65B8">
        <w:rPr>
          <w:rFonts w:ascii="Georgia" w:eastAsia="Google Sans Text" w:hAnsi="Georgia" w:cstheme="minorHAnsi"/>
          <w:color w:val="1B1C1D"/>
        </w:rPr>
        <w:t>Unver, 1997</w:t>
      </w:r>
      <w:r w:rsidR="00076A56" w:rsidRPr="00BA65B8">
        <w:rPr>
          <w:rFonts w:ascii="Georgia" w:eastAsia="Google Sans Text" w:hAnsi="Georgia" w:cstheme="minorHAnsi"/>
          <w:color w:val="1B1C1D"/>
        </w:rPr>
        <w:t>;</w:t>
      </w:r>
      <w:r w:rsidR="00A85AD2" w:rsidRPr="00BA65B8">
        <w:rPr>
          <w:rFonts w:ascii="Georgia" w:eastAsia="Google Sans Text" w:hAnsi="Georgia" w:cstheme="minorHAnsi"/>
          <w:color w:val="1B1C1D"/>
        </w:rPr>
        <w:t xml:space="preserve"> El</w:t>
      </w:r>
      <w:r w:rsidR="00A85AD2" w:rsidRPr="00BA65B8">
        <w:rPr>
          <w:rFonts w:ascii="Times New Roman" w:eastAsia="Google Sans Text" w:hAnsi="Times New Roman" w:cs="Times New Roman"/>
          <w:color w:val="1B1C1D"/>
        </w:rPr>
        <w:t>‐</w:t>
      </w:r>
      <w:r w:rsidR="00A85AD2" w:rsidRPr="00BA65B8">
        <w:rPr>
          <w:rFonts w:ascii="Georgia" w:eastAsia="Google Sans Text" w:hAnsi="Georgia" w:cstheme="minorHAnsi"/>
          <w:color w:val="1B1C1D"/>
        </w:rPr>
        <w:t>Fadel et al., 2002;</w:t>
      </w:r>
      <w:r w:rsidR="00076A56" w:rsidRPr="00BA65B8">
        <w:rPr>
          <w:rFonts w:ascii="Georgia" w:eastAsia="Google Sans Text" w:hAnsi="Georgia" w:cstheme="minorHAnsi"/>
          <w:color w:val="1B1C1D"/>
        </w:rPr>
        <w:t xml:space="preserve"> Al-Ansari et al., 2019</w:t>
      </w:r>
      <w:r w:rsidRPr="00BA65B8">
        <w:rPr>
          <w:rFonts w:ascii="Georgia" w:eastAsia="Google Sans Text" w:hAnsi="Georgia" w:cstheme="minorHAnsi"/>
          <w:color w:val="1B1C1D"/>
        </w:rPr>
        <w:t>). The operation of these dams, coupled with the increasing frequency and intensity of droughts in the region, has significantly impacted the hydrological balance and downstream water availability in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xml:space="preserve">;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FC3DAA" w:rsidRPr="00BA65B8">
        <w:rPr>
          <w:rFonts w:ascii="Georgia" w:eastAsia="Google Sans Text" w:hAnsi="Georgia" w:cstheme="minorHAnsi"/>
          <w:color w:val="1B1C1D"/>
        </w:rPr>
        <w:t>; Azizi &amp; Leandro, 2025</w:t>
      </w:r>
      <w:r w:rsidRPr="00BA65B8">
        <w:rPr>
          <w:rFonts w:ascii="Georgia" w:eastAsia="Google Sans Text" w:hAnsi="Georgia" w:cstheme="minorHAnsi"/>
          <w:color w:val="1B1C1D"/>
        </w:rPr>
        <w:t xml:space="preserve">). </w:t>
      </w:r>
    </w:p>
    <w:p w14:paraId="4F102E09" w14:textId="77777777" w:rsidR="0004274B" w:rsidRPr="00BA65B8" w:rsidRDefault="0004274B" w:rsidP="00E54E17">
      <w:pPr>
        <w:pBdr>
          <w:top w:val="nil"/>
          <w:left w:val="nil"/>
          <w:bottom w:val="nil"/>
          <w:right w:val="nil"/>
          <w:between w:val="nil"/>
        </w:pBdr>
        <w:spacing w:after="240" w:line="275" w:lineRule="auto"/>
        <w:rPr>
          <w:rFonts w:ascii="Georgia" w:eastAsia="Google Sans Text" w:hAnsi="Georgia" w:cstheme="minorHAnsi"/>
          <w:color w:val="1B1C1D"/>
          <w:rtl/>
        </w:rPr>
      </w:pPr>
    </w:p>
    <w:p w14:paraId="11BCAE62" w14:textId="3798F3A7" w:rsidR="0004274B" w:rsidRPr="00BA65B8" w:rsidRDefault="002E702C" w:rsidP="0004274B">
      <w:pPr>
        <w:rPr>
          <w:rFonts w:ascii="Georgia" w:hAnsi="Georgia" w:cstheme="minorHAnsi"/>
          <w:lang w:bidi="fa-IR"/>
        </w:rPr>
      </w:pPr>
      <w:r w:rsidRPr="002E702C">
        <w:t xml:space="preserve"> </w:t>
      </w:r>
      <w:moveFromRangeStart w:id="0" w:author="MartaAbkhiz" w:date="2025-09-28T21:21:00Z" w:name="move209986923"/>
      <w:moveFrom w:id="1" w:author="MartaAbkhiz" w:date="2025-09-28T21:21:00Z">
        <w:r w:rsidDel="000751F6">
          <w:rPr>
            <w:noProof/>
          </w:rPr>
          <w:drawing>
            <wp:inline distT="0" distB="0" distL="0" distR="0" wp14:anchorId="10ACF6C8" wp14:editId="2FA28EC5">
              <wp:extent cx="5943600" cy="4726940"/>
              <wp:effectExtent l="0" t="0" r="0" b="0"/>
              <wp:docPr id="122950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943600" cy="4726940"/>
                      </a:xfrm>
                      <a:prstGeom prst="rect">
                        <a:avLst/>
                      </a:prstGeom>
                      <a:noFill/>
                      <a:ln>
                        <a:noFill/>
                      </a:ln>
                    </pic:spPr>
                  </pic:pic>
                </a:graphicData>
              </a:graphic>
            </wp:inline>
          </w:drawing>
        </w:r>
      </w:moveFrom>
      <w:moveFromRangeEnd w:id="0"/>
    </w:p>
    <w:p w14:paraId="0E7A8E71" w14:textId="737DAC0C" w:rsidR="0004274B" w:rsidRPr="00BA65B8" w:rsidDel="00960A1E" w:rsidRDefault="0004274B" w:rsidP="00E6113C">
      <w:pPr>
        <w:spacing w:after="0" w:line="240" w:lineRule="auto"/>
        <w:jc w:val="center"/>
        <w:rPr>
          <w:moveFrom w:id="2" w:author="Mosen Bakhtiari" w:date="2025-10-12T21:50:00Z"/>
          <w:rFonts w:ascii="Georgia" w:hAnsi="Georgia" w:cstheme="minorHAnsi"/>
          <w:lang w:bidi="fa-IR"/>
        </w:rPr>
      </w:pPr>
      <w:moveFromRangeStart w:id="3" w:author="Mosen Bakhtiari" w:date="2025-10-12T21:50:00Z" w:name="move211198234"/>
      <w:moveFrom w:id="4" w:author="Mosen Bakhtiari" w:date="2025-10-12T21:50:00Z">
        <w:r w:rsidRPr="00BA65B8" w:rsidDel="00960A1E">
          <w:rPr>
            <w:rFonts w:ascii="Georgia" w:hAnsi="Georgia" w:cstheme="minorHAnsi"/>
          </w:rPr>
          <w:lastRenderedPageBreak/>
          <w:t>Fig. 1. The Tigris and Euphrates Basin</w:t>
        </w:r>
        <w:r w:rsidR="008320FE" w:rsidRPr="00BA65B8" w:rsidDel="00960A1E">
          <w:rPr>
            <w:rFonts w:ascii="Georgia" w:hAnsi="Georgia" w:cstheme="minorHAnsi"/>
          </w:rPr>
          <w:t>s</w:t>
        </w:r>
        <w:r w:rsidRPr="00BA65B8" w:rsidDel="00960A1E">
          <w:rPr>
            <w:rFonts w:ascii="Georgia" w:hAnsi="Georgia" w:cstheme="minorHAnsi"/>
          </w:rPr>
          <w:t xml:space="preserve"> (TEB). </w:t>
        </w:r>
        <w:r w:rsidR="00B74441" w:rsidRPr="00BA65B8" w:rsidDel="00960A1E">
          <w:rPr>
            <w:rFonts w:ascii="Georgia" w:hAnsi="Georgia" w:cstheme="minorHAnsi"/>
          </w:rPr>
          <w:t>The operated dams</w:t>
        </w:r>
        <w:r w:rsidRPr="00BA65B8" w:rsidDel="00960A1E">
          <w:rPr>
            <w:rFonts w:ascii="Georgia" w:hAnsi="Georgia" w:cstheme="minorHAnsi"/>
          </w:rPr>
          <w:t xml:space="preserve"> </w:t>
        </w:r>
        <w:commentRangeStart w:id="5"/>
        <w:r w:rsidR="00772E73" w:rsidRPr="00BA65B8" w:rsidDel="00960A1E">
          <w:rPr>
            <w:rFonts w:ascii="Georgia" w:hAnsi="Georgia" w:cstheme="minorHAnsi"/>
          </w:rPr>
          <w:t xml:space="preserve">sampled </w:t>
        </w:r>
        <w:r w:rsidR="00E6113C" w:rsidRPr="00BA65B8" w:rsidDel="00960A1E">
          <w:rPr>
            <w:rFonts w:ascii="Georgia" w:hAnsi="Georgia" w:cstheme="minorHAnsi"/>
          </w:rPr>
          <w:t>close</w:t>
        </w:r>
        <w:commentRangeEnd w:id="5"/>
        <w:r w:rsidR="00E6113C" w:rsidRPr="00BA65B8" w:rsidDel="00960A1E">
          <w:rPr>
            <w:rStyle w:val="CommentReference"/>
            <w:rFonts w:ascii="Georgia" w:hAnsi="Georgia"/>
            <w:sz w:val="22"/>
            <w:szCs w:val="22"/>
          </w:rPr>
          <w:commentReference w:id="5"/>
        </w:r>
        <w:r w:rsidR="000F2F3F" w:rsidRPr="00BA65B8" w:rsidDel="00960A1E">
          <w:rPr>
            <w:rFonts w:ascii="Georgia" w:hAnsi="Georgia" w:cstheme="minorHAnsi"/>
          </w:rPr>
          <w:t>-dam</w:t>
        </w:r>
        <w:r w:rsidRPr="00BA65B8" w:rsidDel="00960A1E">
          <w:rPr>
            <w:rFonts w:ascii="Georgia" w:hAnsi="Georgia" w:cstheme="minorHAnsi"/>
          </w:rPr>
          <w:t xml:space="preserve"> and far</w:t>
        </w:r>
        <w:r w:rsidR="00772E73" w:rsidRPr="00BA65B8" w:rsidDel="00960A1E">
          <w:rPr>
            <w:rFonts w:ascii="Georgia" w:hAnsi="Georgia" w:cstheme="minorHAnsi"/>
          </w:rPr>
          <w:t>-dam</w:t>
        </w:r>
        <w:r w:rsidRPr="00BA65B8" w:rsidDel="00960A1E">
          <w:rPr>
            <w:rFonts w:ascii="Georgia" w:hAnsi="Georgia" w:cstheme="minorHAnsi"/>
          </w:rPr>
          <w:t xml:space="preserve"> </w:t>
        </w:r>
        <w:r w:rsidR="00772E73" w:rsidRPr="00BA65B8" w:rsidDel="00960A1E">
          <w:rPr>
            <w:rFonts w:ascii="Georgia" w:hAnsi="Georgia" w:cstheme="minorHAnsi"/>
          </w:rPr>
          <w:t xml:space="preserve">stations </w:t>
        </w:r>
        <w:r w:rsidRPr="00BA65B8" w:rsidDel="00960A1E">
          <w:rPr>
            <w:rFonts w:ascii="Georgia" w:hAnsi="Georgia" w:cstheme="minorHAnsi"/>
          </w:rPr>
          <w:t>have been shown.</w:t>
        </w:r>
      </w:moveFrom>
    </w:p>
    <w:moveFromRangeEnd w:id="3"/>
    <w:p w14:paraId="63A37B43" w14:textId="77777777" w:rsidR="0004274B" w:rsidRDefault="0004274B" w:rsidP="00E54E17">
      <w:pPr>
        <w:pBdr>
          <w:top w:val="nil"/>
          <w:left w:val="nil"/>
          <w:bottom w:val="nil"/>
          <w:right w:val="nil"/>
          <w:between w:val="nil"/>
        </w:pBdr>
        <w:spacing w:after="240" w:line="275" w:lineRule="auto"/>
        <w:rPr>
          <w:ins w:id="6" w:author="MartaAbkhiz" w:date="2025-09-28T21:21:00Z"/>
          <w:rFonts w:ascii="Georgia" w:eastAsia="Google Sans Text" w:hAnsi="Georgia" w:cstheme="minorHAnsi"/>
          <w:color w:val="1B1C1D"/>
        </w:rPr>
      </w:pPr>
    </w:p>
    <w:p w14:paraId="1881E869" w14:textId="77777777" w:rsidR="000751F6" w:rsidRDefault="000751F6" w:rsidP="00E54E17">
      <w:pPr>
        <w:pBdr>
          <w:top w:val="nil"/>
          <w:left w:val="nil"/>
          <w:bottom w:val="nil"/>
          <w:right w:val="nil"/>
          <w:between w:val="nil"/>
        </w:pBdr>
        <w:spacing w:after="240" w:line="275" w:lineRule="auto"/>
        <w:rPr>
          <w:ins w:id="7" w:author="MartaAbkhiz" w:date="2025-09-28T21:21:00Z"/>
          <w:rFonts w:ascii="Georgia" w:eastAsia="Google Sans Text" w:hAnsi="Georgia" w:cstheme="minorHAnsi"/>
          <w:color w:val="1B1C1D"/>
        </w:rPr>
      </w:pP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 w:author="MartaAbkhiz" w:date="2025-09-28T21:27:00Z">
          <w:tblPr>
            <w:tblStyle w:val="TableGrid"/>
            <w:tblW w:w="11880" w:type="dxa"/>
            <w:tblInd w:w="-1265" w:type="dxa"/>
            <w:tblLook w:val="04A0" w:firstRow="1" w:lastRow="0" w:firstColumn="1" w:lastColumn="0" w:noHBand="0" w:noVBand="1"/>
          </w:tblPr>
        </w:tblPrChange>
      </w:tblPr>
      <w:tblGrid>
        <w:gridCol w:w="6606"/>
        <w:gridCol w:w="5274"/>
        <w:tblGridChange w:id="9">
          <w:tblGrid>
            <w:gridCol w:w="2545"/>
            <w:gridCol w:w="4061"/>
            <w:gridCol w:w="2545"/>
            <w:gridCol w:w="2729"/>
            <w:gridCol w:w="2545"/>
          </w:tblGrid>
        </w:tblGridChange>
      </w:tblGrid>
      <w:tr w:rsidR="001A3DF5" w14:paraId="1F22EF1E" w14:textId="77777777" w:rsidTr="00960A1E">
        <w:trPr>
          <w:ins w:id="10" w:author="MartaAbkhiz" w:date="2025-09-28T21:21:00Z"/>
          <w:trPrChange w:id="11" w:author="MartaAbkhiz" w:date="2025-09-28T21:27:00Z">
            <w:trPr>
              <w:gridBefore w:val="1"/>
            </w:trPr>
          </w:trPrChange>
        </w:trPr>
        <w:tc>
          <w:tcPr>
            <w:tcW w:w="6606" w:type="dxa"/>
            <w:tcPrChange w:id="12" w:author="MartaAbkhiz" w:date="2025-09-28T21:27:00Z">
              <w:tcPr>
                <w:tcW w:w="5940" w:type="dxa"/>
                <w:gridSpan w:val="2"/>
              </w:tcPr>
            </w:tcPrChange>
          </w:tcPr>
          <w:p w14:paraId="6F6B3095" w14:textId="64E46DF9" w:rsidR="000751F6" w:rsidRDefault="000751F6" w:rsidP="00E54E17">
            <w:pPr>
              <w:spacing w:after="240" w:line="275" w:lineRule="auto"/>
              <w:rPr>
                <w:ins w:id="13" w:author="MartaAbkhiz" w:date="2025-09-28T21:21:00Z"/>
                <w:rFonts w:ascii="Georgia" w:eastAsia="Google Sans Text" w:hAnsi="Georgia" w:cstheme="minorHAnsi"/>
                <w:color w:val="1B1C1D"/>
              </w:rPr>
            </w:pPr>
            <w:moveToRangeStart w:id="14" w:author="MartaAbkhiz" w:date="2025-09-28T21:21:00Z" w:name="move209986923"/>
            <w:moveTo w:id="15" w:author="MartaAbkhiz" w:date="2025-09-28T21:21:00Z">
              <w:r>
                <w:rPr>
                  <w:noProof/>
                </w:rPr>
                <w:drawing>
                  <wp:inline distT="0" distB="0" distL="0" distR="0" wp14:anchorId="2A5BC745" wp14:editId="38C66F24">
                    <wp:extent cx="4057650" cy="3227045"/>
                    <wp:effectExtent l="0" t="0" r="0" b="0"/>
                    <wp:docPr id="406959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090588" cy="3253241"/>
                            </a:xfrm>
                            <a:prstGeom prst="rect">
                              <a:avLst/>
                            </a:prstGeom>
                            <a:noFill/>
                            <a:ln>
                              <a:noFill/>
                            </a:ln>
                          </pic:spPr>
                        </pic:pic>
                      </a:graphicData>
                    </a:graphic>
                  </wp:inline>
                </w:drawing>
              </w:r>
            </w:moveTo>
            <w:moveToRangeEnd w:id="14"/>
          </w:p>
        </w:tc>
        <w:tc>
          <w:tcPr>
            <w:tcW w:w="5274" w:type="dxa"/>
            <w:tcPrChange w:id="16" w:author="MartaAbkhiz" w:date="2025-09-28T21:27:00Z">
              <w:tcPr>
                <w:tcW w:w="5940" w:type="dxa"/>
                <w:gridSpan w:val="2"/>
              </w:tcPr>
            </w:tcPrChange>
          </w:tcPr>
          <w:p w14:paraId="7E33AA8D" w14:textId="0A57EDF3" w:rsidR="000751F6" w:rsidRDefault="001A3DF5" w:rsidP="00E54E17">
            <w:pPr>
              <w:spacing w:after="240" w:line="275" w:lineRule="auto"/>
              <w:rPr>
                <w:ins w:id="17" w:author="MartaAbkhiz" w:date="2025-09-28T21:21:00Z"/>
                <w:rFonts w:ascii="Georgia" w:eastAsia="Google Sans Text" w:hAnsi="Georgia" w:cstheme="minorHAnsi"/>
                <w:color w:val="1B1C1D"/>
              </w:rPr>
            </w:pPr>
            <w:moveToRangeStart w:id="18" w:author="MartaAbkhiz" w:date="2025-09-28T21:26:00Z" w:name="move209987212"/>
            <w:moveTo w:id="19" w:author="MartaAbkhiz" w:date="2025-09-28T21:26:00Z">
              <w:r>
                <w:rPr>
                  <w:noProof/>
                </w:rPr>
                <w:drawing>
                  <wp:inline distT="0" distB="0" distL="0" distR="0" wp14:anchorId="6A50400B" wp14:editId="3AE00D34">
                    <wp:extent cx="2941068" cy="3039762"/>
                    <wp:effectExtent l="0" t="0" r="0" b="8255"/>
                    <wp:docPr id="359065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screen">
                              <a:extLst>
                                <a:ext uri="{28A0092B-C50C-407E-A947-70E740481C1C}">
                                  <a14:useLocalDpi xmlns:a14="http://schemas.microsoft.com/office/drawing/2010/main"/>
                                </a:ext>
                              </a:extLst>
                            </a:blip>
                            <a:srcRect/>
                            <a:stretch>
                              <a:fillRect/>
                            </a:stretch>
                          </pic:blipFill>
                          <pic:spPr bwMode="auto">
                            <a:xfrm>
                              <a:off x="0" y="0"/>
                              <a:ext cx="2948428" cy="3047369"/>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18"/>
          </w:p>
        </w:tc>
      </w:tr>
    </w:tbl>
    <w:p w14:paraId="612829E5" w14:textId="4D39769E" w:rsidR="00960A1E" w:rsidRPr="00BA65B8" w:rsidRDefault="00960A1E" w:rsidP="00960A1E">
      <w:pPr>
        <w:spacing w:after="0" w:line="240" w:lineRule="auto"/>
        <w:ind w:left="105"/>
        <w:jc w:val="center"/>
        <w:rPr>
          <w:ins w:id="20" w:author="Mosen Bakhtiari" w:date="2025-10-12T21:50:00Z"/>
          <w:rFonts w:ascii="Georgia" w:hAnsi="Georgia" w:cstheme="minorHAnsi"/>
          <w:lang w:bidi="fa-IR"/>
        </w:rPr>
      </w:pPr>
      <w:moveToRangeStart w:id="21" w:author="Mosen Bakhtiari" w:date="2025-10-12T21:50:00Z" w:name="move211198234"/>
      <w:moveTo w:id="22" w:author="Mosen Bakhtiari" w:date="2025-10-12T21:50:00Z">
        <w:r w:rsidRPr="00BA65B8">
          <w:rPr>
            <w:rFonts w:ascii="Georgia" w:hAnsi="Georgia" w:cstheme="minorHAnsi"/>
          </w:rPr>
          <w:t>Fig. 1. The Tigris and Euphrates Basins (TEB)</w:t>
        </w:r>
      </w:moveTo>
      <w:ins w:id="23" w:author="Mosen Bakhtiari" w:date="2025-10-12T21:52:00Z">
        <w:r>
          <w:rPr>
            <w:rFonts w:ascii="Georgia" w:hAnsi="Georgia" w:cstheme="minorHAnsi"/>
          </w:rPr>
          <w:t xml:space="preserve">, </w:t>
        </w:r>
      </w:ins>
      <w:ins w:id="24" w:author="Mosen Bakhtiari" w:date="2025-10-12T21:53:00Z">
        <w:r>
          <w:rPr>
            <w:rFonts w:ascii="Georgia" w:hAnsi="Georgia" w:cstheme="minorHAnsi"/>
          </w:rPr>
          <w:t>main cities and elevation map (left)</w:t>
        </w:r>
      </w:ins>
      <w:moveTo w:id="25" w:author="Mosen Bakhtiari" w:date="2025-10-12T21:50:00Z">
        <w:r w:rsidRPr="00BA65B8">
          <w:rPr>
            <w:rFonts w:ascii="Georgia" w:hAnsi="Georgia" w:cstheme="minorHAnsi"/>
          </w:rPr>
          <w:t xml:space="preserve">. </w:t>
        </w:r>
      </w:moveTo>
      <w:ins w:id="26" w:author="Mosen Bakhtiari" w:date="2025-10-12T21:51:00Z">
        <w:r w:rsidRPr="00BA65B8">
          <w:rPr>
            <w:rFonts w:ascii="Georgia" w:hAnsi="Georgia" w:cstheme="minorHAnsi"/>
          </w:rPr>
          <w:t>Spatial distribution of the dams</w:t>
        </w:r>
        <w:r w:rsidRPr="00BA65B8">
          <w:rPr>
            <w:rFonts w:ascii="Georgia" w:hAnsi="Georgia" w:cstheme="minorHAnsi"/>
          </w:rPr>
          <w:t xml:space="preserve"> </w:t>
        </w:r>
        <w:r>
          <w:rPr>
            <w:rFonts w:ascii="Georgia" w:hAnsi="Georgia" w:cstheme="minorHAnsi"/>
          </w:rPr>
          <w:t xml:space="preserve">including </w:t>
        </w:r>
      </w:ins>
      <w:moveTo w:id="27" w:author="Mosen Bakhtiari" w:date="2025-10-12T21:50:00Z">
        <w:del w:id="28" w:author="Mosen Bakhtiari" w:date="2025-10-12T21:51:00Z">
          <w:r w:rsidRPr="00BA65B8" w:rsidDel="00960A1E">
            <w:rPr>
              <w:rFonts w:ascii="Georgia" w:hAnsi="Georgia" w:cstheme="minorHAnsi"/>
            </w:rPr>
            <w:delText xml:space="preserve">The </w:delText>
          </w:r>
        </w:del>
        <w:del w:id="29" w:author="Mosen Bakhtiari" w:date="2025-10-12T21:50:00Z">
          <w:r w:rsidRPr="00BA65B8" w:rsidDel="00960A1E">
            <w:rPr>
              <w:rFonts w:ascii="Georgia" w:hAnsi="Georgia" w:cstheme="minorHAnsi"/>
            </w:rPr>
            <w:delText xml:space="preserve">operated dams </w:delText>
          </w:r>
        </w:del>
        <w:commentRangeStart w:id="30"/>
        <w:r w:rsidRPr="00BA65B8">
          <w:rPr>
            <w:rFonts w:ascii="Georgia" w:hAnsi="Georgia" w:cstheme="minorHAnsi"/>
          </w:rPr>
          <w:t>sampled close</w:t>
        </w:r>
        <w:commentRangeEnd w:id="30"/>
        <w:r w:rsidRPr="00BA65B8">
          <w:rPr>
            <w:rStyle w:val="CommentReference"/>
            <w:rFonts w:ascii="Georgia" w:hAnsi="Georgia"/>
            <w:sz w:val="22"/>
            <w:szCs w:val="22"/>
          </w:rPr>
          <w:commentReference w:id="30"/>
        </w:r>
        <w:r w:rsidRPr="00BA65B8">
          <w:rPr>
            <w:rFonts w:ascii="Georgia" w:hAnsi="Georgia" w:cstheme="minorHAnsi"/>
          </w:rPr>
          <w:t xml:space="preserve">-dam and far-dam stations </w:t>
        </w:r>
      </w:moveTo>
      <w:ins w:id="31" w:author="Mosen Bakhtiari" w:date="2025-10-12T21:54:00Z">
        <w:r>
          <w:rPr>
            <w:rFonts w:ascii="Georgia" w:hAnsi="Georgia" w:cstheme="minorHAnsi"/>
          </w:rPr>
          <w:t>(</w:t>
        </w:r>
        <w:r>
          <w:rPr>
            <w:rFonts w:ascii="Georgia" w:hAnsi="Georgia" w:cstheme="minorHAnsi"/>
          </w:rPr>
          <w:t>right</w:t>
        </w:r>
        <w:r>
          <w:rPr>
            <w:rFonts w:ascii="Georgia" w:hAnsi="Georgia" w:cstheme="minorHAnsi"/>
          </w:rPr>
          <w:t>)</w:t>
        </w:r>
      </w:ins>
      <w:moveTo w:id="32" w:author="Mosen Bakhtiari" w:date="2025-10-12T21:50:00Z">
        <w:del w:id="33" w:author="Mosen Bakhtiari" w:date="2025-10-12T21:54:00Z">
          <w:r w:rsidRPr="00BA65B8" w:rsidDel="00960A1E">
            <w:rPr>
              <w:rFonts w:ascii="Georgia" w:hAnsi="Georgia" w:cstheme="minorHAnsi"/>
            </w:rPr>
            <w:delText>have been shown</w:delText>
          </w:r>
        </w:del>
        <w:r w:rsidRPr="00BA65B8">
          <w:rPr>
            <w:rFonts w:ascii="Georgia" w:hAnsi="Georgia" w:cstheme="minorHAnsi"/>
          </w:rPr>
          <w:t>.</w:t>
        </w:r>
      </w:moveTo>
      <w:ins w:id="34" w:author="Mosen Bakhtiari" w:date="2025-10-12T21:50:00Z">
        <w:r>
          <w:rPr>
            <w:rFonts w:ascii="Georgia" w:hAnsi="Georgia" w:cstheme="minorHAnsi" w:hint="cs"/>
            <w:rtl/>
          </w:rPr>
          <w:t xml:space="preserve"> </w:t>
        </w:r>
      </w:ins>
    </w:p>
    <w:p w14:paraId="1064F908" w14:textId="5CDC2EE6" w:rsidR="00960A1E" w:rsidRPr="00BA65B8" w:rsidRDefault="00960A1E" w:rsidP="00960A1E">
      <w:pPr>
        <w:spacing w:after="0" w:line="240" w:lineRule="auto"/>
        <w:jc w:val="center"/>
        <w:rPr>
          <w:moveTo w:id="35" w:author="Mosen Bakhtiari" w:date="2025-10-12T21:50:00Z"/>
          <w:rFonts w:ascii="Georgia" w:hAnsi="Georgia" w:cstheme="minorHAnsi"/>
          <w:lang w:bidi="fa-IR"/>
        </w:rPr>
      </w:pPr>
    </w:p>
    <w:moveToRangeEnd w:id="21"/>
    <w:p w14:paraId="3178176A" w14:textId="66B9BAE0" w:rsidR="000751F6" w:rsidRPr="00BA65B8" w:rsidDel="00960A1E" w:rsidRDefault="000751F6" w:rsidP="00E54E17">
      <w:pPr>
        <w:pBdr>
          <w:top w:val="nil"/>
          <w:left w:val="nil"/>
          <w:bottom w:val="nil"/>
          <w:right w:val="nil"/>
          <w:between w:val="nil"/>
        </w:pBdr>
        <w:spacing w:after="240" w:line="275" w:lineRule="auto"/>
        <w:rPr>
          <w:del w:id="36" w:author="Mosen Bakhtiari" w:date="2025-10-12T21:54:00Z"/>
          <w:rFonts w:ascii="Georgia" w:eastAsia="Google Sans Text" w:hAnsi="Georgia" w:cstheme="minorHAnsi"/>
          <w:color w:val="1B1C1D"/>
        </w:rPr>
      </w:pPr>
    </w:p>
    <w:p w14:paraId="35FE43CE"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3. Data</w:t>
      </w:r>
    </w:p>
    <w:p w14:paraId="767BF4C6" w14:textId="5C9E5C60" w:rsidR="00E54E17" w:rsidRPr="00BA65B8" w:rsidRDefault="00E163BB" w:rsidP="00E163BB">
      <w:pPr>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Cs/>
          <w:color w:val="1B1C1D"/>
        </w:rPr>
        <w:t>D</w:t>
      </w:r>
      <w:r w:rsidR="003E547B" w:rsidRPr="00BA65B8">
        <w:rPr>
          <w:rFonts w:ascii="Georgia" w:eastAsia="Google Sans Text" w:hAnsi="Georgia" w:cstheme="minorHAnsi"/>
          <w:bCs/>
          <w:color w:val="1B1C1D"/>
        </w:rPr>
        <w:t>am characteristics, including year of construction, volume, and operation, are shown in Table 1.</w:t>
      </w:r>
      <w:r w:rsidR="00E573B9" w:rsidRPr="00BA65B8">
        <w:rPr>
          <w:rFonts w:ascii="Georgia" w:eastAsia="Google Sans Text" w:hAnsi="Georgia" w:cstheme="minorHAnsi"/>
          <w:bCs/>
          <w:color w:val="1B1C1D"/>
        </w:rPr>
        <w:t xml:space="preserve"> Those </w:t>
      </w:r>
      <w:r w:rsidR="003248DD" w:rsidRPr="00BA65B8">
        <w:rPr>
          <w:rFonts w:ascii="Georgia" w:eastAsia="Google Sans Text" w:hAnsi="Georgia" w:cstheme="minorHAnsi"/>
          <w:bCs/>
          <w:color w:val="1B1C1D"/>
        </w:rPr>
        <w:t>were extracted from the Global Reservoir and Dam Database (</w:t>
      </w:r>
      <w:proofErr w:type="spellStart"/>
      <w:r w:rsidR="003248DD" w:rsidRPr="00BA65B8">
        <w:rPr>
          <w:rFonts w:ascii="Georgia" w:eastAsia="Google Sans Text" w:hAnsi="Georgia" w:cstheme="minorHAnsi"/>
          <w:bCs/>
          <w:color w:val="1B1C1D"/>
        </w:rPr>
        <w:t>GRanD</w:t>
      </w:r>
      <w:proofErr w:type="spellEnd"/>
      <w:r w:rsidR="003248DD" w:rsidRPr="00BA65B8">
        <w:rPr>
          <w:rFonts w:ascii="Georgia" w:eastAsia="Google Sans Text" w:hAnsi="Georgia" w:cstheme="minorHAnsi"/>
          <w:bCs/>
          <w:color w:val="1B1C1D"/>
        </w:rPr>
        <w:t xml:space="preserve">). </w:t>
      </w:r>
      <w:proofErr w:type="spellStart"/>
      <w:r w:rsidR="003248DD" w:rsidRPr="00BA65B8">
        <w:rPr>
          <w:rFonts w:ascii="Georgia" w:eastAsia="Google Sans Text" w:hAnsi="Georgia" w:cstheme="minorHAnsi"/>
          <w:bCs/>
          <w:color w:val="1B1C1D"/>
        </w:rPr>
        <w:t>GRanD</w:t>
      </w:r>
      <w:proofErr w:type="spellEnd"/>
      <w:r w:rsidR="003248DD" w:rsidRPr="00BA65B8">
        <w:rPr>
          <w:rFonts w:ascii="Georgia" w:eastAsia="Google Sans Text" w:hAnsi="Georgia" w:cstheme="minorHAnsi"/>
          <w:bCs/>
          <w:color w:val="1B1C1D"/>
        </w:rPr>
        <w:t xml:space="preserve"> has been developed and updated </w:t>
      </w:r>
      <w:r w:rsidR="000F2F3F" w:rsidRPr="00BA65B8">
        <w:rPr>
          <w:rFonts w:ascii="Georgia" w:eastAsia="Google Sans Text" w:hAnsi="Georgia" w:cstheme="minorHAnsi"/>
          <w:bCs/>
          <w:color w:val="1B1C1D"/>
        </w:rPr>
        <w:t>to collect</w:t>
      </w:r>
      <w:r w:rsidR="003248DD" w:rsidRPr="00BA65B8">
        <w:rPr>
          <w:rFonts w:ascii="Georgia" w:eastAsia="Google Sans Text" w:hAnsi="Georgia" w:cstheme="minorHAnsi"/>
          <w:bCs/>
          <w:color w:val="1B1C1D"/>
        </w:rPr>
        <w:t xml:space="preserve"> information on reservoirs and dams with a </w:t>
      </w:r>
      <w:commentRangeStart w:id="37"/>
      <w:r w:rsidR="003248DD" w:rsidRPr="00BA65B8">
        <w:rPr>
          <w:rFonts w:ascii="Georgia" w:eastAsia="Google Sans Text" w:hAnsi="Georgia" w:cstheme="minorHAnsi"/>
          <w:bCs/>
          <w:color w:val="1B1C1D"/>
        </w:rPr>
        <w:t>storage capacity of more than 0.1 km</w:t>
      </w:r>
      <w:r w:rsidR="008E791D" w:rsidRPr="008E791D">
        <w:rPr>
          <w:rFonts w:ascii="Georgia" w:eastAsia="Google Sans Text" w:hAnsi="Georgia" w:cstheme="minorHAnsi"/>
          <w:bCs/>
          <w:color w:val="1B1C1D"/>
          <w:vertAlign w:val="superscript"/>
        </w:rPr>
        <w:t>3</w:t>
      </w:r>
      <w:r w:rsidR="003248DD" w:rsidRPr="00BA65B8">
        <w:rPr>
          <w:rFonts w:ascii="Georgia" w:eastAsia="Google Sans Text" w:hAnsi="Georgia" w:cstheme="minorHAnsi"/>
          <w:bCs/>
          <w:color w:val="1B1C1D"/>
        </w:rPr>
        <w:t xml:space="preserve"> </w:t>
      </w:r>
      <w:commentRangeEnd w:id="37"/>
      <w:r w:rsidRPr="00BA65B8">
        <w:rPr>
          <w:rStyle w:val="CommentReference"/>
          <w:rFonts w:ascii="Georgia" w:hAnsi="Georgia"/>
          <w:sz w:val="22"/>
          <w:szCs w:val="22"/>
        </w:rPr>
        <w:commentReference w:id="37"/>
      </w:r>
      <w:r w:rsidR="003248DD" w:rsidRPr="00BA65B8">
        <w:rPr>
          <w:rFonts w:ascii="Georgia" w:eastAsia="Google Sans Text" w:hAnsi="Georgia" w:cstheme="minorHAnsi"/>
          <w:bCs/>
          <w:color w:val="1B1C1D"/>
        </w:rPr>
        <w:t>(</w:t>
      </w:r>
      <w:bookmarkStart w:id="38" w:name="_Hlk196503653"/>
      <w:r w:rsidR="003248DD" w:rsidRPr="00BA65B8">
        <w:rPr>
          <w:rFonts w:ascii="Georgia" w:eastAsia="Google Sans Text" w:hAnsi="Georgia" w:cstheme="minorHAnsi"/>
          <w:bCs/>
          <w:color w:val="1B1C1D"/>
        </w:rPr>
        <w:t>Lehner et al., 2011</w:t>
      </w:r>
      <w:bookmarkEnd w:id="38"/>
      <w:r w:rsidR="003248DD" w:rsidRPr="00BA65B8">
        <w:rPr>
          <w:rFonts w:ascii="Georgia" w:eastAsia="Google Sans Text" w:hAnsi="Georgia" w:cstheme="minorHAnsi"/>
          <w:bCs/>
          <w:color w:val="1B1C1D"/>
        </w:rPr>
        <w:t xml:space="preserve">). </w:t>
      </w:r>
      <w:r w:rsidR="00E573B9" w:rsidRPr="00BA65B8">
        <w:rPr>
          <w:rFonts w:ascii="Georgia" w:eastAsia="Google Sans Text" w:hAnsi="Georgia" w:cstheme="minorHAnsi"/>
          <w:bCs/>
          <w:color w:val="1B1C1D"/>
        </w:rPr>
        <w:t>Additionally, t</w:t>
      </w:r>
      <w:r w:rsidR="00E54E17" w:rsidRPr="00BA65B8">
        <w:rPr>
          <w:rFonts w:ascii="Georgia" w:eastAsia="Google Sans Text" w:hAnsi="Georgia" w:cstheme="minorHAnsi"/>
          <w:bCs/>
          <w:color w:val="1B1C1D"/>
        </w:rPr>
        <w:t>his study utilized two primary datasets</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w:t>
      </w:r>
      <w:r w:rsidR="00811341" w:rsidRPr="00BA65B8">
        <w:rPr>
          <w:rFonts w:ascii="Georgia" w:eastAsia="Google Sans Text" w:hAnsi="Georgia" w:cstheme="minorHAnsi"/>
          <w:bCs/>
          <w:color w:val="1B1C1D"/>
        </w:rPr>
        <w:t xml:space="preserve">including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aily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ischarge and </w:t>
      </w:r>
      <w:r w:rsidR="001B5353" w:rsidRPr="00BA65B8">
        <w:rPr>
          <w:rFonts w:ascii="Georgia" w:eastAsia="Google Sans Text" w:hAnsi="Georgia" w:cstheme="minorHAnsi"/>
          <w:bCs/>
          <w:color w:val="1B1C1D"/>
        </w:rPr>
        <w:t>m</w:t>
      </w:r>
      <w:r w:rsidR="00811341" w:rsidRPr="00BA65B8">
        <w:rPr>
          <w:rFonts w:ascii="Georgia" w:eastAsia="Google Sans Text" w:hAnsi="Georgia" w:cstheme="minorHAnsi"/>
          <w:bCs/>
          <w:color w:val="1B1C1D"/>
        </w:rPr>
        <w:t xml:space="preserve">onthly </w:t>
      </w:r>
      <w:r w:rsidR="001B5353" w:rsidRPr="00BA65B8">
        <w:rPr>
          <w:rFonts w:ascii="Georgia" w:eastAsia="Google Sans Text" w:hAnsi="Georgia" w:cstheme="minorHAnsi"/>
          <w:color w:val="1B1C1D"/>
        </w:rPr>
        <w:t>Palmer Drought Severity Index (</w:t>
      </w:r>
      <w:r w:rsidR="00811341" w:rsidRPr="00BA65B8">
        <w:rPr>
          <w:rFonts w:ascii="Georgia" w:eastAsia="Google Sans Text" w:hAnsi="Georgia" w:cstheme="minorHAnsi"/>
          <w:bCs/>
          <w:color w:val="1B1C1D"/>
        </w:rPr>
        <w:t>PDSI</w:t>
      </w:r>
      <w:r w:rsidR="001B5353" w:rsidRPr="00BA65B8">
        <w:rPr>
          <w:rFonts w:ascii="Georgia" w:eastAsia="Google Sans Text" w:hAnsi="Georgia" w:cstheme="minorHAnsi"/>
          <w:bCs/>
          <w:color w:val="1B1C1D"/>
        </w:rPr>
        <w:t>)</w:t>
      </w:r>
      <w:r w:rsidR="00811341" w:rsidRPr="00BA65B8">
        <w:rPr>
          <w:rFonts w:ascii="Georgia" w:eastAsia="Google Sans Text" w:hAnsi="Georgia" w:cstheme="minorHAnsi"/>
          <w:bCs/>
          <w:color w:val="1B1C1D"/>
        </w:rPr>
        <w:t xml:space="preserve"> </w:t>
      </w:r>
      <w:r w:rsidR="00E54E17" w:rsidRPr="00BA65B8">
        <w:rPr>
          <w:rFonts w:ascii="Georgia" w:eastAsia="Google Sans Text" w:hAnsi="Georgia" w:cstheme="minorHAnsi"/>
          <w:bCs/>
          <w:color w:val="1B1C1D"/>
        </w:rPr>
        <w:t>covering the period from 197</w:t>
      </w:r>
      <w:r w:rsidR="008320FE" w:rsidRPr="00BA65B8">
        <w:rPr>
          <w:rFonts w:ascii="Georgia" w:eastAsia="Google Sans Text" w:hAnsi="Georgia" w:cstheme="minorHAnsi"/>
          <w:bCs/>
          <w:color w:val="1B1C1D"/>
        </w:rPr>
        <w:t>9</w:t>
      </w:r>
      <w:r w:rsidR="00E54E17" w:rsidRPr="00BA65B8">
        <w:rPr>
          <w:rFonts w:ascii="Georgia" w:eastAsia="Google Sans Text" w:hAnsi="Georgia" w:cstheme="minorHAnsi"/>
          <w:bCs/>
          <w:color w:val="1B1C1D"/>
        </w:rPr>
        <w:t xml:space="preserve"> to 2022</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to analyze discharge changes and the influence of damming and </w:t>
      </w:r>
      <w:commentRangeStart w:id="39"/>
      <w:r w:rsidR="00E54E17" w:rsidRPr="00BA65B8">
        <w:rPr>
          <w:rFonts w:ascii="Georgia" w:eastAsia="Google Sans Text" w:hAnsi="Georgia" w:cstheme="minorHAnsi"/>
          <w:bCs/>
          <w:color w:val="1B1C1D"/>
        </w:rPr>
        <w:t>climate</w:t>
      </w:r>
      <w:commentRangeEnd w:id="39"/>
      <w:r w:rsidR="00A4255B" w:rsidRPr="00BA65B8">
        <w:rPr>
          <w:rStyle w:val="CommentReference"/>
          <w:rFonts w:ascii="Georgia" w:hAnsi="Georgia"/>
          <w:sz w:val="22"/>
          <w:szCs w:val="22"/>
          <w:rtl/>
        </w:rPr>
        <w:commentReference w:id="39"/>
      </w:r>
      <w:r w:rsidR="00E54E17" w:rsidRPr="00BA65B8">
        <w:rPr>
          <w:rFonts w:ascii="Georgia" w:eastAsia="Google Sans Text" w:hAnsi="Georgia" w:cstheme="minorHAnsi"/>
          <w:bCs/>
          <w:color w:val="1B1C1D"/>
        </w:rPr>
        <w:t>:</w:t>
      </w:r>
    </w:p>
    <w:p w14:paraId="0C6A3FF3" w14:textId="3ECBBF3E" w:rsidR="00E54E17" w:rsidRPr="00BA65B8" w:rsidRDefault="00E54E17" w:rsidP="002826BB">
      <w:pPr>
        <w:widowControl w:val="0"/>
        <w:pBdr>
          <w:top w:val="nil"/>
          <w:left w:val="nil"/>
          <w:bottom w:val="nil"/>
          <w:right w:val="nil"/>
          <w:between w:val="nil"/>
        </w:pBdr>
        <w:spacing w:after="240" w:line="276" w:lineRule="auto"/>
        <w:jc w:val="lowKashida"/>
        <w:rPr>
          <w:rFonts w:ascii="Georgia" w:hAnsi="Georgia" w:cstheme="minorHAnsi"/>
          <w:bCs/>
        </w:rPr>
      </w:pPr>
      <w:r w:rsidRPr="00BA65B8">
        <w:rPr>
          <w:rFonts w:ascii="Georgia" w:eastAsia="Google Sans Text" w:hAnsi="Georgia" w:cstheme="minorHAnsi"/>
          <w:b/>
          <w:color w:val="1B1C1D"/>
        </w:rPr>
        <w:t xml:space="preserve">Daily </w:t>
      </w:r>
      <w:r w:rsidR="00406BA7"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w:t>
      </w:r>
      <w:r w:rsidRPr="00BA65B8">
        <w:rPr>
          <w:rFonts w:ascii="Georgia" w:eastAsia="Google Sans Text" w:hAnsi="Georgia" w:cstheme="minorHAnsi"/>
          <w:bCs/>
          <w:color w:val="1B1C1D"/>
        </w:rPr>
        <w:t xml:space="preserve"> </w:t>
      </w:r>
      <w:r w:rsidR="00116F30" w:rsidRPr="00BA65B8">
        <w:rPr>
          <w:rFonts w:ascii="Georgia" w:eastAsia="Google Sans Text" w:hAnsi="Georgia" w:cstheme="minorHAnsi"/>
          <w:bCs/>
          <w:color w:val="1B1C1D"/>
        </w:rPr>
        <w:t xml:space="preserve">The available gridded daily discharge dataset provides a </w:t>
      </w:r>
      <w:commentRangeStart w:id="40"/>
      <w:r w:rsidR="00116F30" w:rsidRPr="00BA65B8">
        <w:rPr>
          <w:rFonts w:ascii="Georgia" w:eastAsia="Google Sans Text" w:hAnsi="Georgia" w:cstheme="minorHAnsi"/>
          <w:bCs/>
          <w:color w:val="1B1C1D"/>
        </w:rPr>
        <w:t xml:space="preserve">modeled </w:t>
      </w:r>
      <w:commentRangeEnd w:id="40"/>
      <w:r w:rsidR="00A4255B" w:rsidRPr="00BA65B8">
        <w:rPr>
          <w:rStyle w:val="CommentReference"/>
          <w:rFonts w:ascii="Georgia" w:hAnsi="Georgia"/>
          <w:sz w:val="22"/>
          <w:szCs w:val="22"/>
          <w:rtl/>
        </w:rPr>
        <w:commentReference w:id="40"/>
      </w:r>
      <w:r w:rsidR="00116F30" w:rsidRPr="00BA65B8">
        <w:rPr>
          <w:rFonts w:ascii="Georgia" w:eastAsia="Google Sans Text" w:hAnsi="Georgia" w:cstheme="minorHAnsi"/>
          <w:bCs/>
          <w:color w:val="1B1C1D"/>
        </w:rPr>
        <w:t xml:space="preserve">time series of river network discharges, generated </w:t>
      </w:r>
      <w:r w:rsidR="000F60E4" w:rsidRPr="00BA65B8">
        <w:rPr>
          <w:rFonts w:ascii="Georgia" w:eastAsia="Google Sans Text" w:hAnsi="Georgia" w:cstheme="minorHAnsi"/>
          <w:bCs/>
          <w:color w:val="1B1C1D"/>
        </w:rPr>
        <w:t>using</w:t>
      </w:r>
      <w:r w:rsidR="00116F30" w:rsidRPr="00BA65B8">
        <w:rPr>
          <w:rFonts w:ascii="Georgia" w:eastAsia="Google Sans Text" w:hAnsi="Georgia" w:cstheme="minorHAnsi"/>
          <w:bCs/>
          <w:color w:val="1B1C1D"/>
        </w:rPr>
        <w:t xml:space="preserve"> the open-source hydrological model LISFLOOD with daily time resolution. LISFLOOD is a precipitation and runoff routing model used for water and climate studies, as well as flood and drought modeling and forecasting (Harrigan et al., 2020). </w:t>
      </w:r>
      <w:r w:rsidRPr="00BA65B8">
        <w:rPr>
          <w:rFonts w:ascii="Georgia" w:eastAsia="Google Sans Text" w:hAnsi="Georgia" w:cstheme="minorHAnsi"/>
          <w:bCs/>
          <w:color w:val="1B1C1D"/>
        </w:rPr>
        <w:t>Daily streamflow measurements were collected from 24 stations</w:t>
      </w:r>
      <w:r w:rsidR="000F60E4" w:rsidRPr="00BA65B8">
        <w:rPr>
          <w:rFonts w:ascii="Georgia" w:eastAsia="Google Sans Text" w:hAnsi="Georgia" w:cstheme="minorHAnsi"/>
          <w:bCs/>
          <w:color w:val="1B1C1D"/>
        </w:rPr>
        <w:t xml:space="preserve"> (12 close and 12 far from dams)</w:t>
      </w:r>
      <w:r w:rsidRPr="00BA65B8">
        <w:rPr>
          <w:rFonts w:ascii="Georgia" w:eastAsia="Google Sans Text" w:hAnsi="Georgia" w:cstheme="minorHAnsi"/>
          <w:bCs/>
          <w:color w:val="1B1C1D"/>
        </w:rPr>
        <w:t xml:space="preserve"> located on the Tigris and Euphrates rivers</w:t>
      </w:r>
      <w:r w:rsidR="00367CA8">
        <w:rPr>
          <w:rFonts w:ascii="Georgia" w:eastAsia="Google Sans Text" w:hAnsi="Georgia" w:cstheme="minorHAnsi"/>
          <w:bCs/>
          <w:color w:val="1B1C1D"/>
        </w:rPr>
        <w:t xml:space="preserve"> (Fig. 2)</w:t>
      </w:r>
      <w:r w:rsidRPr="00BA65B8">
        <w:rPr>
          <w:rFonts w:ascii="Georgia" w:eastAsia="Google Sans Text" w:hAnsi="Georgia" w:cstheme="minorHAnsi"/>
          <w:bCs/>
          <w:color w:val="1B1C1D"/>
        </w:rPr>
        <w:t xml:space="preserve">.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r w:rsidR="007D1257" w:rsidRPr="00BA65B8">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stations were selected for their proximity to major dams, allowing for the assessment of the immediate impacts of dam operations</w:t>
      </w:r>
      <w:r w:rsidR="007D1257" w:rsidRPr="00BA65B8">
        <w:rPr>
          <w:rFonts w:ascii="Georgia" w:eastAsia="Google Sans Text" w:hAnsi="Georgia" w:cstheme="minorHAnsi"/>
          <w:bCs/>
          <w:color w:val="1B1C1D"/>
        </w:rPr>
        <w:t xml:space="preserve"> on water flow</w:t>
      </w:r>
      <w:r w:rsidRPr="00BA65B8">
        <w:rPr>
          <w:rFonts w:ascii="Georgia" w:eastAsia="Google Sans Text" w:hAnsi="Georgia" w:cstheme="minorHAnsi"/>
          <w:bCs/>
          <w:color w:val="1B1C1D"/>
        </w:rPr>
        <w:t xml:space="preserve">. The remaining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proofErr w:type="spellStart"/>
      <w:r w:rsidR="007D1257" w:rsidRPr="00BA65B8">
        <w:rPr>
          <w:rFonts w:ascii="Georgia" w:eastAsia="Google Sans Text" w:hAnsi="Georgia" w:cstheme="minorHAnsi"/>
          <w:bCs/>
          <w:color w:val="1B1C1D"/>
        </w:rPr>
        <w:t>far</w:t>
      </w:r>
      <w:proofErr w:type="spellEnd"/>
      <w:r w:rsidR="007D1257"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 xml:space="preserve">stations were located at a significant distance downstream from dams to capture the effects of other factors, such as climate variability and tributary inflows. The daily resolution of the data enables the analysis of both short-term flow variability and long-term trends in river discharge volume </w:t>
      </w:r>
      <w:r w:rsidR="002826BB" w:rsidRPr="00BA65B8">
        <w:rPr>
          <w:rFonts w:ascii="Georgia" w:eastAsia="Google Sans Text" w:hAnsi="Georgia" w:cstheme="minorHAnsi"/>
          <w:bCs/>
          <w:color w:val="1B1C1D"/>
        </w:rPr>
        <w:t xml:space="preserve">across </w:t>
      </w:r>
      <w:r w:rsidR="008E791D" w:rsidRPr="00BA65B8">
        <w:rPr>
          <w:rFonts w:ascii="Georgia" w:eastAsia="Google Sans Text" w:hAnsi="Georgia" w:cstheme="minorHAnsi"/>
          <w:bCs/>
          <w:color w:val="1B1C1D"/>
        </w:rPr>
        <w:t>rivers</w:t>
      </w:r>
      <w:r w:rsidRPr="00BA65B8">
        <w:rPr>
          <w:rFonts w:ascii="Georgia" w:eastAsia="Google Sans Text" w:hAnsi="Georgia" w:cstheme="minorHAnsi"/>
          <w:bCs/>
          <w:color w:val="1B1C1D"/>
        </w:rPr>
        <w:t>.</w:t>
      </w:r>
    </w:p>
    <w:p w14:paraId="63241608" w14:textId="176DADF2" w:rsidR="00E54E17" w:rsidRPr="00BA65B8" w:rsidRDefault="00E54E17" w:rsidP="00406BA7">
      <w:pPr>
        <w:widowControl w:val="0"/>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
          <w:color w:val="1B1C1D"/>
        </w:rPr>
        <w:lastRenderedPageBreak/>
        <w:t xml:space="preserve">Monthly </w:t>
      </w:r>
      <w:r w:rsidR="00406BA7" w:rsidRPr="00BA65B8">
        <w:rPr>
          <w:rFonts w:ascii="Georgia" w:eastAsia="Google Sans Text" w:hAnsi="Georgia" w:cstheme="minorHAnsi"/>
          <w:b/>
          <w:color w:val="1B1C1D"/>
        </w:rPr>
        <w:t xml:space="preserve">palmer drought severity index </w:t>
      </w:r>
      <w:r w:rsidRPr="00BA65B8">
        <w:rPr>
          <w:rFonts w:ascii="Georgia" w:eastAsia="Google Sans Text" w:hAnsi="Georgia" w:cstheme="minorHAnsi"/>
          <w:b/>
          <w:color w:val="1B1C1D"/>
        </w:rPr>
        <w:t>(PDSI):</w:t>
      </w:r>
      <w:r w:rsidRPr="00BA65B8">
        <w:rPr>
          <w:rFonts w:ascii="Georgia" w:eastAsia="Google Sans Text" w:hAnsi="Georgia" w:cstheme="minorHAnsi"/>
          <w:bCs/>
          <w:color w:val="1B1C1D"/>
        </w:rPr>
        <w:t xml:space="preserve"> Monthly PDSI values for the geographical area encompassing </w:t>
      </w:r>
      <w:r w:rsidR="002C44EE" w:rsidRPr="00BA65B8">
        <w:rPr>
          <w:rFonts w:ascii="Georgia" w:eastAsia="Google Sans Text" w:hAnsi="Georgia" w:cstheme="minorHAnsi"/>
          <w:bCs/>
          <w:color w:val="1B1C1D"/>
        </w:rPr>
        <w:t>TEB</w:t>
      </w:r>
      <w:r w:rsidRPr="00BA65B8">
        <w:rPr>
          <w:rFonts w:ascii="Georgia" w:eastAsia="Google Sans Text" w:hAnsi="Georgia" w:cstheme="minorHAnsi"/>
          <w:bCs/>
          <w:color w:val="1B1C1D"/>
        </w:rPr>
        <w:t xml:space="preserve"> were obtained. The PDSI is a widely recognized and used index </w:t>
      </w:r>
      <w:r w:rsidR="00AF593C" w:rsidRPr="00BA65B8">
        <w:rPr>
          <w:rFonts w:ascii="Georgia" w:eastAsia="Google Sans Text" w:hAnsi="Georgia" w:cstheme="minorHAnsi"/>
          <w:bCs/>
          <w:color w:val="1B1C1D"/>
        </w:rPr>
        <w:t xml:space="preserve">based on </w:t>
      </w:r>
      <w:r w:rsidR="00406BA7" w:rsidRPr="00BA65B8">
        <w:rPr>
          <w:rFonts w:ascii="Georgia" w:eastAsia="Google Sans Text" w:hAnsi="Georgia" w:cstheme="minorHAnsi"/>
          <w:bCs/>
          <w:color w:val="1B1C1D"/>
        </w:rPr>
        <w:t xml:space="preserve">a </w:t>
      </w:r>
      <w:r w:rsidR="00AF593C" w:rsidRPr="00BA65B8">
        <w:rPr>
          <w:rFonts w:ascii="Georgia" w:eastAsia="Google Sans Text" w:hAnsi="Georgia" w:cstheme="minorHAnsi"/>
          <w:bCs/>
          <w:color w:val="1B1C1D"/>
        </w:rPr>
        <w:t xml:space="preserve">soil-water balance equation </w:t>
      </w:r>
      <w:r w:rsidRPr="00BA65B8">
        <w:rPr>
          <w:rFonts w:ascii="Georgia" w:eastAsia="Google Sans Text" w:hAnsi="Georgia" w:cstheme="minorHAnsi"/>
          <w:bCs/>
          <w:color w:val="1B1C1D"/>
        </w:rPr>
        <w:t>that integrates temperature</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precipitation</w:t>
      </w:r>
      <w:r w:rsidR="00AF593C" w:rsidRPr="00BA65B8">
        <w:rPr>
          <w:rFonts w:ascii="Georgia" w:eastAsia="Google Sans Text" w:hAnsi="Georgia" w:cstheme="minorHAnsi"/>
          <w:bCs/>
          <w:color w:val="1B1C1D"/>
        </w:rPr>
        <w:t>, and potential evapotranspiration</w:t>
      </w:r>
      <w:r w:rsidRPr="00BA65B8">
        <w:rPr>
          <w:rFonts w:ascii="Georgia" w:eastAsia="Google Sans Text" w:hAnsi="Georgia" w:cstheme="minorHAnsi"/>
          <w:bCs/>
          <w:color w:val="1B1C1D"/>
        </w:rPr>
        <w:t xml:space="preserve"> to provide a standardized measure of drought severity and duration (</w:t>
      </w:r>
      <w:proofErr w:type="spellStart"/>
      <w:r w:rsidR="009B2CBE" w:rsidRPr="00BA65B8">
        <w:rPr>
          <w:rFonts w:ascii="Georgia" w:eastAsia="Google Sans Text" w:hAnsi="Georgia" w:cstheme="minorHAnsi"/>
          <w:bCs/>
          <w:color w:val="1B1C1D"/>
        </w:rPr>
        <w:t>Abatzoglou</w:t>
      </w:r>
      <w:proofErr w:type="spellEnd"/>
      <w:r w:rsidR="009B2CBE" w:rsidRPr="00BA65B8">
        <w:rPr>
          <w:rFonts w:ascii="Georgia" w:eastAsia="Google Sans Text" w:hAnsi="Georgia" w:cstheme="minorHAnsi"/>
          <w:bCs/>
          <w:color w:val="1B1C1D"/>
        </w:rPr>
        <w:t xml:space="preserve"> et al.</w:t>
      </w:r>
      <w:r w:rsidR="00AF593C" w:rsidRPr="00BA65B8">
        <w:rPr>
          <w:rFonts w:ascii="Georgia" w:eastAsia="Google Sans Text" w:hAnsi="Georgia" w:cstheme="minorHAnsi"/>
          <w:bCs/>
          <w:color w:val="1B1C1D"/>
        </w:rPr>
        <w:t xml:space="preserve">, </w:t>
      </w:r>
      <w:r w:rsidR="009B2CBE" w:rsidRPr="00BA65B8">
        <w:rPr>
          <w:rFonts w:ascii="Georgia" w:eastAsia="Google Sans Text" w:hAnsi="Georgia" w:cstheme="minorHAnsi"/>
          <w:bCs/>
          <w:color w:val="1B1C1D"/>
        </w:rPr>
        <w:t>2018</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Dai, 2011). By using monthly PDSI, this study aims to capture the long-term drought conditions and their potential impact on the discharge of the rivers, and to</w:t>
      </w:r>
      <w:r w:rsidR="00406BA7" w:rsidRPr="00BA65B8">
        <w:rPr>
          <w:rFonts w:ascii="Georgia" w:eastAsia="Google Sans Text" w:hAnsi="Georgia" w:cstheme="minorHAnsi"/>
          <w:bCs/>
          <w:color w:val="1B1C1D"/>
        </w:rPr>
        <w:t>,</w:t>
      </w:r>
      <w:r w:rsidRPr="00BA65B8">
        <w:rPr>
          <w:rFonts w:ascii="Georgia" w:eastAsia="Google Sans Text" w:hAnsi="Georgia" w:cstheme="minorHAnsi"/>
          <w:bCs/>
          <w:color w:val="1B1C1D"/>
        </w:rPr>
        <w:t xml:space="preserve"> compare </w:t>
      </w:r>
      <w:r w:rsidR="008E18A3" w:rsidRPr="00BA65B8">
        <w:rPr>
          <w:rFonts w:ascii="Georgia" w:eastAsia="Google Sans Text" w:hAnsi="Georgia" w:cstheme="minorHAnsi"/>
          <w:bCs/>
          <w:color w:val="1B1C1D"/>
        </w:rPr>
        <w:t xml:space="preserve">their </w:t>
      </w:r>
      <w:r w:rsidRPr="00BA65B8">
        <w:rPr>
          <w:rFonts w:ascii="Georgia" w:eastAsia="Google Sans Text" w:hAnsi="Georgia" w:cstheme="minorHAnsi"/>
          <w:bCs/>
          <w:color w:val="1B1C1D"/>
        </w:rPr>
        <w:t xml:space="preserve">influence on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and far-from-dam stations.</w:t>
      </w:r>
    </w:p>
    <w:p w14:paraId="368C5090" w14:textId="628F2068" w:rsidR="00F324D6" w:rsidRPr="00BA65B8" w:rsidDel="00383720" w:rsidRDefault="002E702C" w:rsidP="003462E4">
      <w:pPr>
        <w:ind w:left="105"/>
        <w:jc w:val="center"/>
        <w:rPr>
          <w:del w:id="41" w:author="Mosen Bakhtiari" w:date="2025-10-12T21:54:00Z"/>
          <w:rFonts w:ascii="Georgia" w:hAnsi="Georgia" w:cstheme="minorHAnsi"/>
          <w:rtl/>
          <w:lang w:bidi="fa-IR"/>
        </w:rPr>
      </w:pPr>
      <w:del w:id="42" w:author="Mosen Bakhtiari" w:date="2025-10-12T21:54:00Z">
        <w:r w:rsidRPr="002E702C" w:rsidDel="00383720">
          <w:delText xml:space="preserve">  </w:delText>
        </w:r>
      </w:del>
      <w:moveFromRangeStart w:id="43" w:author="MartaAbkhiz" w:date="2025-09-28T21:26:00Z" w:name="move209987212"/>
      <w:moveFrom w:id="44" w:author="MartaAbkhiz" w:date="2025-09-28T21:26:00Z">
        <w:del w:id="45" w:author="Mosen Bakhtiari" w:date="2025-10-12T21:54:00Z">
          <w:r w:rsidDel="00383720">
            <w:rPr>
              <w:noProof/>
            </w:rPr>
            <w:drawing>
              <wp:inline distT="0" distB="0" distL="0" distR="0" wp14:anchorId="0611AC11" wp14:editId="5BC41354">
                <wp:extent cx="5943600" cy="5943600"/>
                <wp:effectExtent l="0" t="0" r="0" b="0"/>
                <wp:docPr id="15270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943600" cy="5943600"/>
                        </a:xfrm>
                        <a:prstGeom prst="rect">
                          <a:avLst/>
                        </a:prstGeom>
                        <a:noFill/>
                        <a:ln>
                          <a:noFill/>
                        </a:ln>
                      </pic:spPr>
                    </pic:pic>
                  </a:graphicData>
                </a:graphic>
              </wp:inline>
            </w:drawing>
          </w:r>
        </w:del>
      </w:moveFrom>
      <w:moveFromRangeEnd w:id="43"/>
    </w:p>
    <w:p w14:paraId="2A82F99D" w14:textId="2E152566" w:rsidR="00F324D6" w:rsidRPr="00BA65B8" w:rsidDel="00960A1E" w:rsidRDefault="00F324D6" w:rsidP="002B18E4">
      <w:pPr>
        <w:spacing w:after="0" w:line="240" w:lineRule="auto"/>
        <w:ind w:left="105"/>
        <w:jc w:val="center"/>
        <w:rPr>
          <w:del w:id="46" w:author="Mosen Bakhtiari" w:date="2025-10-12T21:50:00Z"/>
          <w:rFonts w:ascii="Georgia" w:hAnsi="Georgia" w:cstheme="minorHAnsi"/>
          <w:lang w:bidi="fa-IR"/>
        </w:rPr>
      </w:pPr>
      <w:del w:id="47" w:author="Mosen Bakhtiari" w:date="2025-10-12T21:50:00Z">
        <w:r w:rsidRPr="00BA65B8" w:rsidDel="00960A1E">
          <w:rPr>
            <w:rFonts w:ascii="Georgia" w:hAnsi="Georgia" w:cstheme="minorHAnsi"/>
          </w:rPr>
          <w:delText>Fig. 2. Spatial distribution of the</w:delText>
        </w:r>
        <w:r w:rsidR="002B18E4" w:rsidRPr="00BA65B8" w:rsidDel="00960A1E">
          <w:rPr>
            <w:rFonts w:ascii="Georgia" w:hAnsi="Georgia" w:cstheme="minorHAnsi"/>
          </w:rPr>
          <w:delText xml:space="preserve"> dams,</w:delText>
        </w:r>
        <w:r w:rsidRPr="00BA65B8" w:rsidDel="00960A1E">
          <w:rPr>
            <w:rFonts w:ascii="Georgia" w:hAnsi="Georgia" w:cstheme="minorHAnsi"/>
          </w:rPr>
          <w:delText xml:space="preserve"> </w:delText>
        </w:r>
        <w:r w:rsidR="002B18E4" w:rsidRPr="00BA65B8" w:rsidDel="00960A1E">
          <w:rPr>
            <w:rFonts w:ascii="Georgia" w:eastAsia="Google Sans Text" w:hAnsi="Georgia" w:cstheme="minorHAnsi"/>
            <w:bCs/>
            <w:color w:val="1B1C1D"/>
          </w:rPr>
          <w:delText>sampled stations</w:delText>
        </w:r>
        <w:r w:rsidR="002B18E4" w:rsidRPr="00BA65B8" w:rsidDel="00960A1E">
          <w:rPr>
            <w:rFonts w:ascii="Georgia" w:hAnsi="Georgia" w:cstheme="minorHAnsi"/>
          </w:rPr>
          <w:delText xml:space="preserve"> </w:delText>
        </w:r>
        <w:r w:rsidRPr="00BA65B8" w:rsidDel="00960A1E">
          <w:rPr>
            <w:rFonts w:ascii="Georgia" w:hAnsi="Georgia" w:cstheme="minorHAnsi"/>
          </w:rPr>
          <w:delText xml:space="preserve">in </w:delText>
        </w:r>
        <w:r w:rsidR="00B74441" w:rsidDel="00960A1E">
          <w:rPr>
            <w:rFonts w:ascii="Georgia" w:eastAsia="Google Sans Text" w:hAnsi="Georgia" w:cstheme="minorHAnsi"/>
            <w:bCs/>
            <w:color w:val="1B1C1D"/>
          </w:rPr>
          <w:delText>close-dam</w:delText>
        </w:r>
        <w:r w:rsidR="002B18E4" w:rsidRPr="00BA65B8" w:rsidDel="00960A1E">
          <w:rPr>
            <w:rFonts w:ascii="Georgia" w:eastAsia="Google Sans Text" w:hAnsi="Georgia" w:cstheme="minorHAnsi"/>
            <w:bCs/>
            <w:color w:val="1B1C1D"/>
          </w:rPr>
          <w:delText xml:space="preserve"> and far-from-dam</w:delText>
        </w:r>
        <w:r w:rsidR="002B18E4" w:rsidRPr="00BA65B8" w:rsidDel="00960A1E">
          <w:rPr>
            <w:rFonts w:ascii="Georgia" w:hAnsi="Georgia" w:cstheme="minorHAnsi"/>
          </w:rPr>
          <w:delText xml:space="preserve"> </w:delText>
        </w:r>
        <w:commentRangeStart w:id="48"/>
        <w:r w:rsidRPr="00BA65B8" w:rsidDel="00960A1E">
          <w:rPr>
            <w:rFonts w:ascii="Georgia" w:hAnsi="Georgia" w:cstheme="minorHAnsi"/>
          </w:rPr>
          <w:delText xml:space="preserve">within </w:delText>
        </w:r>
        <w:commentRangeEnd w:id="48"/>
        <w:r w:rsidR="0056693F" w:rsidRPr="00BA65B8" w:rsidDel="00960A1E">
          <w:rPr>
            <w:rStyle w:val="CommentReference"/>
            <w:rFonts w:ascii="Georgia" w:hAnsi="Georgia"/>
            <w:sz w:val="22"/>
            <w:szCs w:val="22"/>
            <w:rtl/>
          </w:rPr>
          <w:commentReference w:id="48"/>
        </w:r>
        <w:r w:rsidRPr="00BA65B8" w:rsidDel="00960A1E">
          <w:rPr>
            <w:rFonts w:ascii="Georgia" w:hAnsi="Georgia" w:cstheme="minorHAnsi"/>
          </w:rPr>
          <w:delText>TEB</w:delText>
        </w:r>
        <w:r w:rsidR="002B18E4" w:rsidRPr="00BA65B8" w:rsidDel="00960A1E">
          <w:rPr>
            <w:rFonts w:ascii="Georgia" w:hAnsi="Georgia" w:cstheme="minorHAnsi"/>
          </w:rPr>
          <w:delText xml:space="preserve">. </w:delText>
        </w:r>
      </w:del>
    </w:p>
    <w:p w14:paraId="7DAEC9CF" w14:textId="27DB1BAF" w:rsidR="00F324D6" w:rsidRPr="00BA65B8" w:rsidDel="00383720" w:rsidRDefault="00F324D6" w:rsidP="00F324D6">
      <w:pPr>
        <w:ind w:left="105"/>
        <w:rPr>
          <w:del w:id="49" w:author="Mosen Bakhtiari" w:date="2025-10-12T21:54:00Z"/>
          <w:rFonts w:ascii="Georgia" w:hAnsi="Georgia" w:cstheme="minorHAnsi"/>
          <w:lang w:bidi="fa-IR"/>
        </w:rPr>
      </w:pPr>
    </w:p>
    <w:p w14:paraId="3580F8DF" w14:textId="77777777" w:rsidR="00F324D6" w:rsidRPr="00BA65B8" w:rsidRDefault="00F324D6" w:rsidP="00F324D6">
      <w:pPr>
        <w:ind w:left="105"/>
        <w:rPr>
          <w:rFonts w:ascii="Georgia" w:hAnsi="Georgia" w:cstheme="minorHAnsi"/>
          <w:lang w:bidi="fa-IR"/>
        </w:rPr>
      </w:pPr>
    </w:p>
    <w:p w14:paraId="00D27213" w14:textId="1E8F0EA5" w:rsidR="00F324D6" w:rsidRPr="00BA65B8" w:rsidRDefault="00F324D6" w:rsidP="001B5353">
      <w:pPr>
        <w:spacing w:after="0" w:line="240" w:lineRule="auto"/>
        <w:ind w:left="105"/>
        <w:jc w:val="center"/>
        <w:rPr>
          <w:rFonts w:ascii="Georgia" w:eastAsia="Calibri" w:hAnsi="Georgia" w:cstheme="minorHAnsi"/>
        </w:rPr>
      </w:pPr>
      <w:r w:rsidRPr="00BA65B8">
        <w:rPr>
          <w:rFonts w:ascii="Georgia" w:hAnsi="Georgia" w:cstheme="minorHAnsi"/>
          <w:lang w:bidi="fa-IR"/>
        </w:rPr>
        <w:t>Table 1- The attributes of the selected dams in TEB</w:t>
      </w:r>
      <w:r w:rsidR="00DB3DDA" w:rsidRPr="00BA65B8">
        <w:rPr>
          <w:rFonts w:ascii="Georgia" w:hAnsi="Georgia" w:cstheme="minorHAnsi"/>
          <w:lang w:bidi="fa-IR"/>
        </w:rPr>
        <w:t xml:space="preserve"> </w:t>
      </w:r>
      <w:r w:rsidRPr="00BA65B8">
        <w:rPr>
          <w:rFonts w:ascii="Georgia" w:eastAsia="Calibri" w:hAnsi="Georgia" w:cstheme="minorHAnsi"/>
        </w:rPr>
        <w:t>(</w:t>
      </w:r>
      <w:r w:rsidR="00DB3DDA" w:rsidRPr="00BA65B8">
        <w:rPr>
          <w:rFonts w:ascii="Georgia" w:eastAsia="Calibri" w:hAnsi="Georgia" w:cstheme="minorHAnsi"/>
          <w:bCs/>
        </w:rPr>
        <w:t>Lehner et al., 2011</w:t>
      </w:r>
      <w:r w:rsidRPr="00BA65B8">
        <w:rPr>
          <w:rFonts w:ascii="Georgia" w:eastAsia="Calibri" w:hAnsi="Georgia" w:cstheme="minorHAnsi"/>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785"/>
        <w:gridCol w:w="1469"/>
        <w:gridCol w:w="1350"/>
        <w:gridCol w:w="1219"/>
        <w:gridCol w:w="1140"/>
        <w:gridCol w:w="1370"/>
        <w:gridCol w:w="2155"/>
        <w:gridCol w:w="1259"/>
      </w:tblGrid>
      <w:tr w:rsidR="00F324D6" w:rsidRPr="00BA65B8" w14:paraId="4D593033" w14:textId="77777777" w:rsidTr="00C738C2">
        <w:trPr>
          <w:jc w:val="center"/>
        </w:trPr>
        <w:tc>
          <w:tcPr>
            <w:tcW w:w="445" w:type="dxa"/>
            <w:vAlign w:val="center"/>
          </w:tcPr>
          <w:p w14:paraId="246EF94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ID</w:t>
            </w:r>
          </w:p>
        </w:tc>
        <w:tc>
          <w:tcPr>
            <w:tcW w:w="720" w:type="dxa"/>
            <w:vAlign w:val="center"/>
          </w:tcPr>
          <w:p w14:paraId="505ED3DE"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Code</w:t>
            </w:r>
          </w:p>
        </w:tc>
        <w:tc>
          <w:tcPr>
            <w:tcW w:w="1648" w:type="dxa"/>
            <w:vAlign w:val="center"/>
          </w:tcPr>
          <w:p w14:paraId="60F2C945"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Name</w:t>
            </w:r>
          </w:p>
        </w:tc>
        <w:tc>
          <w:tcPr>
            <w:tcW w:w="0" w:type="auto"/>
            <w:vAlign w:val="center"/>
          </w:tcPr>
          <w:p w14:paraId="5D204783"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River</w:t>
            </w:r>
          </w:p>
        </w:tc>
        <w:tc>
          <w:tcPr>
            <w:tcW w:w="0" w:type="auto"/>
            <w:vAlign w:val="center"/>
          </w:tcPr>
          <w:p w14:paraId="3A645890"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Basin</w:t>
            </w:r>
          </w:p>
        </w:tc>
        <w:tc>
          <w:tcPr>
            <w:tcW w:w="931" w:type="dxa"/>
            <w:vAlign w:val="center"/>
          </w:tcPr>
          <w:p w14:paraId="36A65C56"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Country</w:t>
            </w:r>
          </w:p>
        </w:tc>
        <w:tc>
          <w:tcPr>
            <w:tcW w:w="1209" w:type="dxa"/>
            <w:vAlign w:val="center"/>
          </w:tcPr>
          <w:p w14:paraId="273128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Operation year</w:t>
            </w:r>
          </w:p>
        </w:tc>
        <w:tc>
          <w:tcPr>
            <w:tcW w:w="2610" w:type="dxa"/>
            <w:vAlign w:val="center"/>
          </w:tcPr>
          <w:p w14:paraId="23F65CD2"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Functions</w:t>
            </w:r>
          </w:p>
        </w:tc>
        <w:tc>
          <w:tcPr>
            <w:tcW w:w="1350" w:type="dxa"/>
            <w:vAlign w:val="center"/>
          </w:tcPr>
          <w:p w14:paraId="3D53A7C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Volume (MCM</w:t>
            </w:r>
            <w:r w:rsidRPr="00BA65B8">
              <w:rPr>
                <w:rStyle w:val="FootnoteReference"/>
                <w:rFonts w:ascii="Georgia" w:hAnsi="Georgia" w:cstheme="minorHAnsi"/>
                <w:b/>
                <w:bCs/>
              </w:rPr>
              <w:footnoteReference w:id="1"/>
            </w:r>
            <w:r w:rsidRPr="00BA65B8">
              <w:rPr>
                <w:rFonts w:ascii="Georgia" w:hAnsi="Georgia" w:cstheme="minorHAnsi"/>
                <w:b/>
                <w:bCs/>
              </w:rPr>
              <w:t>)</w:t>
            </w:r>
          </w:p>
        </w:tc>
      </w:tr>
      <w:tr w:rsidR="00F324D6" w:rsidRPr="00BA65B8" w14:paraId="339999A9" w14:textId="77777777" w:rsidTr="00C738C2">
        <w:trPr>
          <w:jc w:val="center"/>
        </w:trPr>
        <w:tc>
          <w:tcPr>
            <w:tcW w:w="445" w:type="dxa"/>
            <w:vAlign w:val="center"/>
          </w:tcPr>
          <w:p w14:paraId="719AEE5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w:t>
            </w:r>
          </w:p>
        </w:tc>
        <w:tc>
          <w:tcPr>
            <w:tcW w:w="720" w:type="dxa"/>
            <w:vAlign w:val="center"/>
          </w:tcPr>
          <w:p w14:paraId="5FB75DD2" w14:textId="77777777" w:rsidR="00F324D6" w:rsidRPr="00BA65B8" w:rsidRDefault="00F324D6" w:rsidP="00C738C2">
            <w:pPr>
              <w:jc w:val="center"/>
              <w:rPr>
                <w:rFonts w:ascii="Georgia" w:hAnsi="Georgia" w:cstheme="minorHAnsi"/>
              </w:rPr>
            </w:pPr>
            <w:r w:rsidRPr="00BA65B8">
              <w:rPr>
                <w:rFonts w:ascii="Georgia" w:hAnsi="Georgia" w:cstheme="minorHAnsi"/>
              </w:rPr>
              <w:t>D19</w:t>
            </w:r>
          </w:p>
        </w:tc>
        <w:tc>
          <w:tcPr>
            <w:tcW w:w="1648" w:type="dxa"/>
            <w:vAlign w:val="center"/>
          </w:tcPr>
          <w:p w14:paraId="18971AD5" w14:textId="77777777" w:rsidR="00F324D6" w:rsidRPr="00BA65B8" w:rsidRDefault="00F324D6" w:rsidP="00C738C2">
            <w:pPr>
              <w:jc w:val="center"/>
              <w:rPr>
                <w:rFonts w:ascii="Georgia" w:hAnsi="Georgia" w:cstheme="minorHAnsi"/>
              </w:rPr>
            </w:pPr>
            <w:r w:rsidRPr="00BA65B8">
              <w:rPr>
                <w:rFonts w:ascii="Georgia" w:hAnsi="Georgia" w:cstheme="minorHAnsi"/>
              </w:rPr>
              <w:t>Haditha</w:t>
            </w:r>
          </w:p>
        </w:tc>
        <w:tc>
          <w:tcPr>
            <w:tcW w:w="0" w:type="auto"/>
            <w:vAlign w:val="center"/>
          </w:tcPr>
          <w:p w14:paraId="77ED132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5D058F3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544A82"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71BB3E08"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3747ACD2"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53BDCE21" w14:textId="77777777" w:rsidR="00F324D6" w:rsidRPr="00BA65B8" w:rsidRDefault="00F324D6" w:rsidP="00C738C2">
            <w:pPr>
              <w:jc w:val="center"/>
              <w:rPr>
                <w:rFonts w:ascii="Georgia" w:hAnsi="Georgia" w:cstheme="minorHAnsi"/>
              </w:rPr>
            </w:pPr>
            <w:r w:rsidRPr="00BA65B8">
              <w:rPr>
                <w:rFonts w:ascii="Georgia" w:hAnsi="Georgia" w:cstheme="minorHAnsi"/>
              </w:rPr>
              <w:t>8280</w:t>
            </w:r>
          </w:p>
        </w:tc>
      </w:tr>
      <w:tr w:rsidR="00F324D6" w:rsidRPr="00BA65B8" w14:paraId="4C46011F" w14:textId="77777777" w:rsidTr="00C738C2">
        <w:trPr>
          <w:jc w:val="center"/>
        </w:trPr>
        <w:tc>
          <w:tcPr>
            <w:tcW w:w="445" w:type="dxa"/>
            <w:vAlign w:val="center"/>
          </w:tcPr>
          <w:p w14:paraId="26A8C1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2</w:t>
            </w:r>
          </w:p>
        </w:tc>
        <w:tc>
          <w:tcPr>
            <w:tcW w:w="720" w:type="dxa"/>
            <w:vAlign w:val="center"/>
          </w:tcPr>
          <w:p w14:paraId="331F0A3F" w14:textId="77777777" w:rsidR="00F324D6" w:rsidRPr="00BA65B8" w:rsidRDefault="00F324D6" w:rsidP="00C738C2">
            <w:pPr>
              <w:jc w:val="center"/>
              <w:rPr>
                <w:rFonts w:ascii="Georgia" w:hAnsi="Georgia" w:cstheme="minorHAnsi"/>
              </w:rPr>
            </w:pPr>
            <w:r w:rsidRPr="00BA65B8">
              <w:rPr>
                <w:rFonts w:ascii="Georgia" w:hAnsi="Georgia" w:cstheme="minorHAnsi"/>
              </w:rPr>
              <w:t>D39</w:t>
            </w:r>
          </w:p>
        </w:tc>
        <w:tc>
          <w:tcPr>
            <w:tcW w:w="1648" w:type="dxa"/>
            <w:vAlign w:val="center"/>
          </w:tcPr>
          <w:p w14:paraId="48D8DEA4"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Yazici</w:t>
            </w:r>
            <w:proofErr w:type="spellEnd"/>
          </w:p>
        </w:tc>
        <w:tc>
          <w:tcPr>
            <w:tcW w:w="0" w:type="auto"/>
            <w:vAlign w:val="center"/>
          </w:tcPr>
          <w:p w14:paraId="42E2058E"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Altincayir</w:t>
            </w:r>
            <w:proofErr w:type="spellEnd"/>
          </w:p>
        </w:tc>
        <w:tc>
          <w:tcPr>
            <w:tcW w:w="0" w:type="auto"/>
          </w:tcPr>
          <w:p w14:paraId="73FBF977"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249E451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66CE3F2D" w14:textId="77777777" w:rsidR="00F324D6" w:rsidRPr="00BA65B8" w:rsidRDefault="00F324D6" w:rsidP="00C738C2">
            <w:pPr>
              <w:jc w:val="center"/>
              <w:rPr>
                <w:rFonts w:ascii="Georgia" w:hAnsi="Georgia" w:cstheme="minorHAnsi"/>
              </w:rPr>
            </w:pPr>
            <w:r w:rsidRPr="00BA65B8">
              <w:rPr>
                <w:rFonts w:ascii="Georgia" w:hAnsi="Georgia" w:cstheme="minorHAnsi"/>
              </w:rPr>
              <w:t>2009</w:t>
            </w:r>
          </w:p>
        </w:tc>
        <w:tc>
          <w:tcPr>
            <w:tcW w:w="2610" w:type="dxa"/>
          </w:tcPr>
          <w:p w14:paraId="115A92CB"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5ABE295F" w14:textId="77777777" w:rsidR="00F324D6" w:rsidRPr="00BA65B8" w:rsidRDefault="00F324D6" w:rsidP="00C738C2">
            <w:pPr>
              <w:jc w:val="center"/>
              <w:rPr>
                <w:rFonts w:ascii="Georgia" w:hAnsi="Georgia" w:cstheme="minorHAnsi"/>
              </w:rPr>
            </w:pPr>
            <w:r w:rsidRPr="00BA65B8">
              <w:rPr>
                <w:rFonts w:ascii="Georgia" w:hAnsi="Georgia" w:cstheme="minorHAnsi"/>
              </w:rPr>
              <w:t>196</w:t>
            </w:r>
          </w:p>
        </w:tc>
      </w:tr>
      <w:tr w:rsidR="00F324D6" w:rsidRPr="00BA65B8" w14:paraId="70CF9639" w14:textId="77777777" w:rsidTr="00C738C2">
        <w:trPr>
          <w:jc w:val="center"/>
        </w:trPr>
        <w:tc>
          <w:tcPr>
            <w:tcW w:w="445" w:type="dxa"/>
            <w:vAlign w:val="center"/>
          </w:tcPr>
          <w:p w14:paraId="34A5D36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3</w:t>
            </w:r>
          </w:p>
        </w:tc>
        <w:tc>
          <w:tcPr>
            <w:tcW w:w="720" w:type="dxa"/>
            <w:vAlign w:val="center"/>
          </w:tcPr>
          <w:p w14:paraId="58AC321E" w14:textId="77777777" w:rsidR="00F324D6" w:rsidRPr="00BA65B8" w:rsidRDefault="00F324D6" w:rsidP="00C738C2">
            <w:pPr>
              <w:jc w:val="center"/>
              <w:rPr>
                <w:rFonts w:ascii="Georgia" w:hAnsi="Georgia" w:cstheme="minorHAnsi"/>
              </w:rPr>
            </w:pPr>
            <w:r w:rsidRPr="00BA65B8">
              <w:rPr>
                <w:rFonts w:ascii="Georgia" w:hAnsi="Georgia" w:cstheme="minorHAnsi"/>
              </w:rPr>
              <w:t>D88</w:t>
            </w:r>
          </w:p>
        </w:tc>
        <w:tc>
          <w:tcPr>
            <w:tcW w:w="1648" w:type="dxa"/>
            <w:vAlign w:val="center"/>
          </w:tcPr>
          <w:p w14:paraId="610B93F8" w14:textId="77777777" w:rsidR="00F324D6" w:rsidRPr="00BA65B8" w:rsidRDefault="00F324D6" w:rsidP="00C738C2">
            <w:pPr>
              <w:jc w:val="center"/>
              <w:rPr>
                <w:rFonts w:ascii="Georgia" w:hAnsi="Georgia" w:cstheme="minorHAnsi"/>
              </w:rPr>
            </w:pPr>
            <w:r w:rsidRPr="00BA65B8">
              <w:rPr>
                <w:rFonts w:ascii="Georgia" w:hAnsi="Georgia" w:cstheme="minorHAnsi"/>
              </w:rPr>
              <w:t xml:space="preserve">Lower </w:t>
            </w:r>
            <w:proofErr w:type="spellStart"/>
            <w:r w:rsidRPr="00BA65B8">
              <w:rPr>
                <w:rFonts w:ascii="Georgia" w:hAnsi="Georgia" w:cstheme="minorHAnsi"/>
              </w:rPr>
              <w:t>Kaleköy</w:t>
            </w:r>
            <w:proofErr w:type="spellEnd"/>
          </w:p>
        </w:tc>
        <w:tc>
          <w:tcPr>
            <w:tcW w:w="0" w:type="auto"/>
            <w:vAlign w:val="center"/>
          </w:tcPr>
          <w:p w14:paraId="14388097" w14:textId="77777777" w:rsidR="00F324D6" w:rsidRPr="00BA65B8" w:rsidRDefault="00F324D6" w:rsidP="00C738C2">
            <w:pPr>
              <w:jc w:val="center"/>
              <w:rPr>
                <w:rFonts w:ascii="Georgia" w:hAnsi="Georgia" w:cstheme="minorHAnsi"/>
              </w:rPr>
            </w:pPr>
            <w:r w:rsidRPr="00BA65B8">
              <w:rPr>
                <w:rFonts w:ascii="Georgia" w:hAnsi="Georgia" w:cstheme="minorHAnsi"/>
              </w:rPr>
              <w:t>Murat</w:t>
            </w:r>
          </w:p>
        </w:tc>
        <w:tc>
          <w:tcPr>
            <w:tcW w:w="0" w:type="auto"/>
          </w:tcPr>
          <w:p w14:paraId="56A9DF1F"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DE17FE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5EF594DE" w14:textId="77777777" w:rsidR="00F324D6" w:rsidRPr="00BA65B8" w:rsidRDefault="00F324D6" w:rsidP="00C738C2">
            <w:pPr>
              <w:jc w:val="center"/>
              <w:rPr>
                <w:rFonts w:ascii="Georgia" w:hAnsi="Georgia" w:cstheme="minorHAnsi"/>
              </w:rPr>
            </w:pPr>
            <w:r w:rsidRPr="00BA65B8">
              <w:rPr>
                <w:rFonts w:ascii="Georgia" w:hAnsi="Georgia" w:cstheme="minorHAnsi"/>
              </w:rPr>
              <w:t>2019</w:t>
            </w:r>
          </w:p>
        </w:tc>
        <w:tc>
          <w:tcPr>
            <w:tcW w:w="2610" w:type="dxa"/>
          </w:tcPr>
          <w:p w14:paraId="0E5CE676"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1D02003B" w14:textId="77777777" w:rsidR="00F324D6" w:rsidRPr="00BA65B8" w:rsidRDefault="00F324D6" w:rsidP="00C738C2">
            <w:pPr>
              <w:jc w:val="center"/>
              <w:rPr>
                <w:rFonts w:ascii="Georgia" w:hAnsi="Georgia" w:cstheme="minorHAnsi"/>
              </w:rPr>
            </w:pPr>
            <w:r w:rsidRPr="00BA65B8">
              <w:rPr>
                <w:rFonts w:ascii="Georgia" w:hAnsi="Georgia" w:cstheme="minorHAnsi"/>
              </w:rPr>
              <w:t>516.5</w:t>
            </w:r>
          </w:p>
        </w:tc>
      </w:tr>
      <w:tr w:rsidR="00F324D6" w:rsidRPr="00BA65B8" w14:paraId="2213914E" w14:textId="77777777" w:rsidTr="00C738C2">
        <w:trPr>
          <w:jc w:val="center"/>
        </w:trPr>
        <w:tc>
          <w:tcPr>
            <w:tcW w:w="445" w:type="dxa"/>
            <w:vAlign w:val="center"/>
          </w:tcPr>
          <w:p w14:paraId="66C2EA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4</w:t>
            </w:r>
          </w:p>
        </w:tc>
        <w:tc>
          <w:tcPr>
            <w:tcW w:w="720" w:type="dxa"/>
            <w:vAlign w:val="center"/>
          </w:tcPr>
          <w:p w14:paraId="5EB61861" w14:textId="77777777" w:rsidR="00F324D6" w:rsidRPr="00BA65B8" w:rsidRDefault="00F324D6" w:rsidP="00C738C2">
            <w:pPr>
              <w:jc w:val="center"/>
              <w:rPr>
                <w:rFonts w:ascii="Georgia" w:hAnsi="Georgia" w:cstheme="minorHAnsi"/>
              </w:rPr>
            </w:pPr>
            <w:r w:rsidRPr="00BA65B8">
              <w:rPr>
                <w:rFonts w:ascii="Georgia" w:hAnsi="Georgia" w:cstheme="minorHAnsi"/>
              </w:rPr>
              <w:t>D27</w:t>
            </w:r>
          </w:p>
        </w:tc>
        <w:tc>
          <w:tcPr>
            <w:tcW w:w="1648" w:type="dxa"/>
            <w:vAlign w:val="center"/>
          </w:tcPr>
          <w:p w14:paraId="0AD228A5"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Karkamis</w:t>
            </w:r>
            <w:proofErr w:type="spellEnd"/>
          </w:p>
        </w:tc>
        <w:tc>
          <w:tcPr>
            <w:tcW w:w="0" w:type="auto"/>
            <w:vAlign w:val="center"/>
          </w:tcPr>
          <w:p w14:paraId="3B6DE88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27E71CB"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7E017B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7AF9BBD0" w14:textId="77777777" w:rsidR="00F324D6" w:rsidRPr="00BA65B8" w:rsidRDefault="00F324D6" w:rsidP="00C738C2">
            <w:pPr>
              <w:jc w:val="center"/>
              <w:rPr>
                <w:rFonts w:ascii="Georgia" w:hAnsi="Georgia" w:cstheme="minorHAnsi"/>
              </w:rPr>
            </w:pPr>
            <w:r w:rsidRPr="00BA65B8">
              <w:rPr>
                <w:rFonts w:ascii="Georgia" w:hAnsi="Georgia" w:cstheme="minorHAnsi"/>
              </w:rPr>
              <w:t>2000</w:t>
            </w:r>
          </w:p>
        </w:tc>
        <w:tc>
          <w:tcPr>
            <w:tcW w:w="2610" w:type="dxa"/>
          </w:tcPr>
          <w:p w14:paraId="59A71B96" w14:textId="77777777" w:rsidR="00F324D6" w:rsidRPr="00BA65B8" w:rsidRDefault="00F324D6" w:rsidP="00C738C2">
            <w:pPr>
              <w:jc w:val="center"/>
              <w:rPr>
                <w:rFonts w:ascii="Georgia" w:hAnsi="Georgia" w:cstheme="minorHAnsi"/>
              </w:rPr>
            </w:pPr>
            <w:r w:rsidRPr="00BA65B8">
              <w:rPr>
                <w:rFonts w:ascii="Georgia" w:hAnsi="Georgia" w:cstheme="minorHAnsi"/>
              </w:rPr>
              <w:t>Hydro Power/ Flood Control</w:t>
            </w:r>
          </w:p>
        </w:tc>
        <w:tc>
          <w:tcPr>
            <w:tcW w:w="1350" w:type="dxa"/>
          </w:tcPr>
          <w:p w14:paraId="7ADA4199" w14:textId="77777777" w:rsidR="00F324D6" w:rsidRPr="00BA65B8" w:rsidRDefault="00F324D6" w:rsidP="00C738C2">
            <w:pPr>
              <w:jc w:val="center"/>
              <w:rPr>
                <w:rFonts w:ascii="Georgia" w:hAnsi="Georgia" w:cstheme="minorHAnsi"/>
              </w:rPr>
            </w:pPr>
            <w:r w:rsidRPr="00BA65B8">
              <w:rPr>
                <w:rFonts w:ascii="Georgia" w:hAnsi="Georgia" w:cstheme="minorHAnsi"/>
              </w:rPr>
              <w:t>160</w:t>
            </w:r>
          </w:p>
        </w:tc>
      </w:tr>
      <w:tr w:rsidR="00F324D6" w:rsidRPr="00BA65B8" w14:paraId="6B886EB2" w14:textId="77777777" w:rsidTr="00C738C2">
        <w:trPr>
          <w:jc w:val="center"/>
        </w:trPr>
        <w:tc>
          <w:tcPr>
            <w:tcW w:w="445" w:type="dxa"/>
            <w:vAlign w:val="center"/>
          </w:tcPr>
          <w:p w14:paraId="63BA2797"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5</w:t>
            </w:r>
          </w:p>
        </w:tc>
        <w:tc>
          <w:tcPr>
            <w:tcW w:w="720" w:type="dxa"/>
            <w:vAlign w:val="center"/>
          </w:tcPr>
          <w:p w14:paraId="778DA5EB" w14:textId="77777777" w:rsidR="00F324D6" w:rsidRPr="00BA65B8" w:rsidRDefault="00F324D6" w:rsidP="00C738C2">
            <w:pPr>
              <w:jc w:val="center"/>
              <w:rPr>
                <w:rFonts w:ascii="Georgia" w:hAnsi="Georgia" w:cstheme="minorHAnsi"/>
              </w:rPr>
            </w:pPr>
            <w:r w:rsidRPr="00BA65B8">
              <w:rPr>
                <w:rFonts w:ascii="Georgia" w:hAnsi="Georgia" w:cstheme="minorHAnsi"/>
              </w:rPr>
              <w:t>D91</w:t>
            </w:r>
          </w:p>
        </w:tc>
        <w:tc>
          <w:tcPr>
            <w:tcW w:w="1648" w:type="dxa"/>
            <w:vAlign w:val="center"/>
          </w:tcPr>
          <w:p w14:paraId="10230EF4"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Sırımtaş</w:t>
            </w:r>
            <w:proofErr w:type="spellEnd"/>
          </w:p>
        </w:tc>
        <w:tc>
          <w:tcPr>
            <w:tcW w:w="0" w:type="auto"/>
            <w:vAlign w:val="center"/>
          </w:tcPr>
          <w:p w14:paraId="2C014D61"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Birimşe</w:t>
            </w:r>
            <w:proofErr w:type="spellEnd"/>
          </w:p>
        </w:tc>
        <w:tc>
          <w:tcPr>
            <w:tcW w:w="0" w:type="auto"/>
          </w:tcPr>
          <w:p w14:paraId="4902588E"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A0C2303"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3EA82BB7"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4A1EE9C"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634BBC6C" w14:textId="77777777" w:rsidR="00F324D6" w:rsidRPr="00BA65B8" w:rsidRDefault="00F324D6" w:rsidP="00C738C2">
            <w:pPr>
              <w:jc w:val="center"/>
              <w:rPr>
                <w:rFonts w:ascii="Georgia" w:hAnsi="Georgia" w:cstheme="minorHAnsi"/>
              </w:rPr>
            </w:pPr>
            <w:r w:rsidRPr="00BA65B8">
              <w:rPr>
                <w:rFonts w:ascii="Georgia" w:hAnsi="Georgia" w:cstheme="minorHAnsi"/>
              </w:rPr>
              <w:t>60</w:t>
            </w:r>
          </w:p>
        </w:tc>
      </w:tr>
      <w:tr w:rsidR="00F324D6" w:rsidRPr="00BA65B8" w14:paraId="223FCDA8" w14:textId="77777777" w:rsidTr="00C738C2">
        <w:trPr>
          <w:jc w:val="center"/>
        </w:trPr>
        <w:tc>
          <w:tcPr>
            <w:tcW w:w="445" w:type="dxa"/>
            <w:vAlign w:val="center"/>
          </w:tcPr>
          <w:p w14:paraId="6C0B9F5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6</w:t>
            </w:r>
          </w:p>
        </w:tc>
        <w:tc>
          <w:tcPr>
            <w:tcW w:w="720" w:type="dxa"/>
            <w:vAlign w:val="center"/>
          </w:tcPr>
          <w:p w14:paraId="14ECD667" w14:textId="77777777" w:rsidR="00F324D6" w:rsidRPr="00BA65B8" w:rsidRDefault="00F324D6" w:rsidP="00C738C2">
            <w:pPr>
              <w:jc w:val="center"/>
              <w:rPr>
                <w:rFonts w:ascii="Georgia" w:hAnsi="Georgia" w:cstheme="minorHAnsi"/>
              </w:rPr>
            </w:pPr>
            <w:r w:rsidRPr="00BA65B8">
              <w:rPr>
                <w:rFonts w:ascii="Georgia" w:hAnsi="Georgia" w:cstheme="minorHAnsi"/>
              </w:rPr>
              <w:t>D78</w:t>
            </w:r>
          </w:p>
        </w:tc>
        <w:tc>
          <w:tcPr>
            <w:tcW w:w="1648" w:type="dxa"/>
            <w:vAlign w:val="center"/>
          </w:tcPr>
          <w:p w14:paraId="5CE9E264"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Yedisu</w:t>
            </w:r>
            <w:proofErr w:type="spellEnd"/>
          </w:p>
        </w:tc>
        <w:tc>
          <w:tcPr>
            <w:tcW w:w="0" w:type="auto"/>
            <w:vAlign w:val="center"/>
          </w:tcPr>
          <w:p w14:paraId="139F0048" w14:textId="77777777" w:rsidR="00F324D6" w:rsidRPr="00BA65B8" w:rsidRDefault="00F324D6" w:rsidP="00C738C2">
            <w:pPr>
              <w:jc w:val="center"/>
              <w:rPr>
                <w:rFonts w:ascii="Georgia" w:hAnsi="Georgia" w:cstheme="minorHAnsi"/>
              </w:rPr>
            </w:pPr>
            <w:r w:rsidRPr="00BA65B8">
              <w:rPr>
                <w:rFonts w:ascii="Georgia" w:hAnsi="Georgia" w:cstheme="minorHAnsi"/>
              </w:rPr>
              <w:t>Peri</w:t>
            </w:r>
          </w:p>
        </w:tc>
        <w:tc>
          <w:tcPr>
            <w:tcW w:w="0" w:type="auto"/>
          </w:tcPr>
          <w:p w14:paraId="55DA777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26CC2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2071E009" w14:textId="77777777" w:rsidR="00F324D6" w:rsidRPr="00BA65B8" w:rsidRDefault="00F324D6" w:rsidP="00C738C2">
            <w:pPr>
              <w:jc w:val="center"/>
              <w:rPr>
                <w:rFonts w:ascii="Georgia" w:hAnsi="Georgia" w:cstheme="minorHAnsi"/>
              </w:rPr>
            </w:pPr>
            <w:r w:rsidRPr="00BA65B8">
              <w:rPr>
                <w:rFonts w:ascii="Georgia" w:hAnsi="Georgia" w:cstheme="minorHAnsi"/>
              </w:rPr>
              <w:t>2012</w:t>
            </w:r>
          </w:p>
        </w:tc>
        <w:tc>
          <w:tcPr>
            <w:tcW w:w="2610" w:type="dxa"/>
          </w:tcPr>
          <w:p w14:paraId="4BAC8F23"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35FC11B3" w14:textId="77777777" w:rsidR="00F324D6" w:rsidRPr="00BA65B8" w:rsidRDefault="00F324D6" w:rsidP="00C738C2">
            <w:pPr>
              <w:jc w:val="center"/>
              <w:rPr>
                <w:rFonts w:ascii="Georgia" w:hAnsi="Georgia" w:cstheme="minorHAnsi"/>
              </w:rPr>
            </w:pPr>
            <w:r w:rsidRPr="00BA65B8">
              <w:rPr>
                <w:rFonts w:ascii="Georgia" w:hAnsi="Georgia" w:cstheme="minorHAnsi"/>
              </w:rPr>
              <w:t>5</w:t>
            </w:r>
          </w:p>
        </w:tc>
      </w:tr>
      <w:tr w:rsidR="00F324D6" w:rsidRPr="00BA65B8" w14:paraId="1CBFB4F8" w14:textId="77777777" w:rsidTr="00C738C2">
        <w:trPr>
          <w:jc w:val="center"/>
        </w:trPr>
        <w:tc>
          <w:tcPr>
            <w:tcW w:w="445" w:type="dxa"/>
            <w:vAlign w:val="center"/>
          </w:tcPr>
          <w:p w14:paraId="04C1606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7</w:t>
            </w:r>
          </w:p>
        </w:tc>
        <w:tc>
          <w:tcPr>
            <w:tcW w:w="720" w:type="dxa"/>
            <w:vAlign w:val="center"/>
          </w:tcPr>
          <w:p w14:paraId="099C1601" w14:textId="77777777" w:rsidR="00F324D6" w:rsidRPr="00BA65B8" w:rsidRDefault="00F324D6" w:rsidP="00C738C2">
            <w:pPr>
              <w:jc w:val="center"/>
              <w:rPr>
                <w:rFonts w:ascii="Georgia" w:hAnsi="Georgia" w:cstheme="minorHAnsi"/>
              </w:rPr>
            </w:pPr>
            <w:r w:rsidRPr="00BA65B8">
              <w:rPr>
                <w:rFonts w:ascii="Georgia" w:hAnsi="Georgia" w:cstheme="minorHAnsi"/>
              </w:rPr>
              <w:t>D86</w:t>
            </w:r>
          </w:p>
        </w:tc>
        <w:tc>
          <w:tcPr>
            <w:tcW w:w="1648" w:type="dxa"/>
            <w:vAlign w:val="center"/>
          </w:tcPr>
          <w:p w14:paraId="4404DBE3"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Ilısu</w:t>
            </w:r>
            <w:proofErr w:type="spellEnd"/>
          </w:p>
        </w:tc>
        <w:tc>
          <w:tcPr>
            <w:tcW w:w="0" w:type="auto"/>
            <w:vAlign w:val="center"/>
          </w:tcPr>
          <w:p w14:paraId="09745DCC"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0" w:type="auto"/>
          </w:tcPr>
          <w:p w14:paraId="503F15C7"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F3355C0"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0F6D7427" w14:textId="77777777" w:rsidR="00F324D6" w:rsidRPr="00BA65B8" w:rsidRDefault="00F324D6" w:rsidP="00C738C2">
            <w:pPr>
              <w:jc w:val="center"/>
              <w:rPr>
                <w:rFonts w:ascii="Georgia" w:hAnsi="Georgia" w:cstheme="minorHAnsi"/>
              </w:rPr>
            </w:pPr>
            <w:r w:rsidRPr="00BA65B8">
              <w:rPr>
                <w:rFonts w:ascii="Georgia" w:hAnsi="Georgia" w:cstheme="minorHAnsi"/>
              </w:rPr>
              <w:t>2018</w:t>
            </w:r>
          </w:p>
        </w:tc>
        <w:tc>
          <w:tcPr>
            <w:tcW w:w="2610" w:type="dxa"/>
          </w:tcPr>
          <w:p w14:paraId="750DC7FE"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2CBE5495" w14:textId="77777777" w:rsidR="00F324D6" w:rsidRPr="00BA65B8" w:rsidRDefault="00F324D6" w:rsidP="00C738C2">
            <w:pPr>
              <w:jc w:val="center"/>
              <w:rPr>
                <w:rFonts w:ascii="Georgia" w:hAnsi="Georgia" w:cstheme="minorHAnsi"/>
              </w:rPr>
            </w:pPr>
            <w:r w:rsidRPr="00BA65B8">
              <w:rPr>
                <w:rFonts w:ascii="Georgia" w:hAnsi="Georgia" w:cstheme="minorHAnsi"/>
              </w:rPr>
              <w:t>10410</w:t>
            </w:r>
          </w:p>
        </w:tc>
      </w:tr>
      <w:tr w:rsidR="00F324D6" w:rsidRPr="00BA65B8" w14:paraId="7E4F6E03" w14:textId="77777777" w:rsidTr="00C738C2">
        <w:trPr>
          <w:jc w:val="center"/>
        </w:trPr>
        <w:tc>
          <w:tcPr>
            <w:tcW w:w="445" w:type="dxa"/>
            <w:vAlign w:val="center"/>
          </w:tcPr>
          <w:p w14:paraId="018E439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8</w:t>
            </w:r>
          </w:p>
        </w:tc>
        <w:tc>
          <w:tcPr>
            <w:tcW w:w="720" w:type="dxa"/>
            <w:vAlign w:val="center"/>
          </w:tcPr>
          <w:p w14:paraId="49C3EC38" w14:textId="77777777" w:rsidR="00F324D6" w:rsidRPr="00BA65B8" w:rsidRDefault="00F324D6" w:rsidP="00C738C2">
            <w:pPr>
              <w:jc w:val="center"/>
              <w:rPr>
                <w:rFonts w:ascii="Georgia" w:hAnsi="Georgia" w:cstheme="minorHAnsi"/>
              </w:rPr>
            </w:pPr>
            <w:r w:rsidRPr="00BA65B8">
              <w:rPr>
                <w:rFonts w:ascii="Georgia" w:hAnsi="Georgia" w:cstheme="minorHAnsi"/>
              </w:rPr>
              <w:t>D10</w:t>
            </w:r>
          </w:p>
        </w:tc>
        <w:tc>
          <w:tcPr>
            <w:tcW w:w="1648" w:type="dxa"/>
            <w:vAlign w:val="center"/>
          </w:tcPr>
          <w:p w14:paraId="7C49FD8D" w14:textId="77777777" w:rsidR="00F324D6" w:rsidRPr="00BA65B8" w:rsidRDefault="00F324D6" w:rsidP="00C738C2">
            <w:pPr>
              <w:jc w:val="center"/>
              <w:rPr>
                <w:rFonts w:ascii="Georgia" w:hAnsi="Georgia" w:cstheme="minorHAnsi"/>
              </w:rPr>
            </w:pPr>
            <w:r w:rsidRPr="00BA65B8">
              <w:rPr>
                <w:rFonts w:ascii="Georgia" w:hAnsi="Georgia" w:cstheme="minorHAnsi"/>
              </w:rPr>
              <w:t>Baath</w:t>
            </w:r>
          </w:p>
        </w:tc>
        <w:tc>
          <w:tcPr>
            <w:tcW w:w="0" w:type="auto"/>
            <w:vAlign w:val="center"/>
          </w:tcPr>
          <w:p w14:paraId="3D911464"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1C81813"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45038E9"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44A442B3"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6C9FA7C3"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43F3E2C5" w14:textId="77777777" w:rsidR="00F324D6" w:rsidRPr="00BA65B8" w:rsidRDefault="00F324D6" w:rsidP="00C738C2">
            <w:pPr>
              <w:jc w:val="center"/>
              <w:rPr>
                <w:rFonts w:ascii="Georgia" w:hAnsi="Georgia" w:cstheme="minorHAnsi"/>
              </w:rPr>
            </w:pPr>
            <w:r w:rsidRPr="00BA65B8">
              <w:rPr>
                <w:rFonts w:ascii="Georgia" w:hAnsi="Georgia" w:cstheme="minorHAnsi"/>
              </w:rPr>
              <w:t>90</w:t>
            </w:r>
          </w:p>
        </w:tc>
      </w:tr>
      <w:tr w:rsidR="00F324D6" w:rsidRPr="00BA65B8" w14:paraId="759DF05F" w14:textId="77777777" w:rsidTr="00C738C2">
        <w:trPr>
          <w:jc w:val="center"/>
        </w:trPr>
        <w:tc>
          <w:tcPr>
            <w:tcW w:w="445" w:type="dxa"/>
            <w:vAlign w:val="center"/>
          </w:tcPr>
          <w:p w14:paraId="483C701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9</w:t>
            </w:r>
          </w:p>
        </w:tc>
        <w:tc>
          <w:tcPr>
            <w:tcW w:w="720" w:type="dxa"/>
            <w:vAlign w:val="center"/>
          </w:tcPr>
          <w:p w14:paraId="51A5C84C" w14:textId="77777777" w:rsidR="00F324D6" w:rsidRPr="00BA65B8" w:rsidRDefault="00F324D6" w:rsidP="00C738C2">
            <w:pPr>
              <w:jc w:val="center"/>
              <w:rPr>
                <w:rFonts w:ascii="Georgia" w:hAnsi="Georgia" w:cstheme="minorHAnsi"/>
              </w:rPr>
            </w:pPr>
            <w:r w:rsidRPr="00BA65B8">
              <w:rPr>
                <w:rFonts w:ascii="Georgia" w:hAnsi="Georgia" w:cstheme="minorHAnsi"/>
              </w:rPr>
              <w:t>D14</w:t>
            </w:r>
          </w:p>
        </w:tc>
        <w:tc>
          <w:tcPr>
            <w:tcW w:w="1648" w:type="dxa"/>
            <w:vAlign w:val="center"/>
          </w:tcPr>
          <w:p w14:paraId="6001FB8D"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Bassel</w:t>
            </w:r>
            <w:proofErr w:type="spellEnd"/>
            <w:r w:rsidRPr="00BA65B8">
              <w:rPr>
                <w:rFonts w:ascii="Georgia" w:hAnsi="Georgia" w:cstheme="minorHAnsi"/>
              </w:rPr>
              <w:t xml:space="preserve"> Al Assad</w:t>
            </w:r>
          </w:p>
        </w:tc>
        <w:tc>
          <w:tcPr>
            <w:tcW w:w="0" w:type="auto"/>
            <w:vAlign w:val="center"/>
          </w:tcPr>
          <w:p w14:paraId="471C384C" w14:textId="77777777" w:rsidR="00F324D6" w:rsidRPr="00BA65B8" w:rsidRDefault="00F324D6" w:rsidP="00C738C2">
            <w:pPr>
              <w:jc w:val="center"/>
              <w:rPr>
                <w:rFonts w:ascii="Georgia" w:hAnsi="Georgia" w:cstheme="minorHAnsi"/>
              </w:rPr>
            </w:pPr>
            <w:r w:rsidRPr="00BA65B8">
              <w:rPr>
                <w:rFonts w:ascii="Georgia" w:hAnsi="Georgia" w:cstheme="minorHAnsi"/>
              </w:rPr>
              <w:t>Khabur</w:t>
            </w:r>
          </w:p>
        </w:tc>
        <w:tc>
          <w:tcPr>
            <w:tcW w:w="0" w:type="auto"/>
          </w:tcPr>
          <w:p w14:paraId="20A8A0EA"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0031FAAB"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186A1471" w14:textId="77777777" w:rsidR="00F324D6" w:rsidRPr="00BA65B8" w:rsidRDefault="00F324D6" w:rsidP="00C738C2">
            <w:pPr>
              <w:jc w:val="center"/>
              <w:rPr>
                <w:rFonts w:ascii="Georgia" w:hAnsi="Georgia" w:cstheme="minorHAnsi"/>
              </w:rPr>
            </w:pPr>
            <w:r w:rsidRPr="00BA65B8">
              <w:rPr>
                <w:rFonts w:ascii="Georgia" w:hAnsi="Georgia" w:cstheme="minorHAnsi"/>
              </w:rPr>
              <w:t>2001</w:t>
            </w:r>
          </w:p>
        </w:tc>
        <w:tc>
          <w:tcPr>
            <w:tcW w:w="2610" w:type="dxa"/>
          </w:tcPr>
          <w:p w14:paraId="389EEDDF"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44185C69" w14:textId="77777777" w:rsidR="00F324D6" w:rsidRPr="00BA65B8" w:rsidRDefault="00F324D6" w:rsidP="00C738C2">
            <w:pPr>
              <w:jc w:val="center"/>
              <w:rPr>
                <w:rFonts w:ascii="Georgia" w:hAnsi="Georgia" w:cstheme="minorHAnsi"/>
              </w:rPr>
            </w:pPr>
            <w:r w:rsidRPr="00BA65B8">
              <w:rPr>
                <w:rFonts w:ascii="Georgia" w:hAnsi="Georgia" w:cstheme="minorHAnsi"/>
              </w:rPr>
              <w:t>605</w:t>
            </w:r>
          </w:p>
        </w:tc>
      </w:tr>
      <w:tr w:rsidR="00F324D6" w:rsidRPr="00BA65B8" w14:paraId="39FE6821" w14:textId="77777777" w:rsidTr="00C738C2">
        <w:trPr>
          <w:jc w:val="center"/>
        </w:trPr>
        <w:tc>
          <w:tcPr>
            <w:tcW w:w="445" w:type="dxa"/>
            <w:vAlign w:val="center"/>
          </w:tcPr>
          <w:p w14:paraId="471B709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10</w:t>
            </w:r>
          </w:p>
        </w:tc>
        <w:tc>
          <w:tcPr>
            <w:tcW w:w="720" w:type="dxa"/>
            <w:vAlign w:val="center"/>
          </w:tcPr>
          <w:p w14:paraId="02BBF382" w14:textId="77777777" w:rsidR="00F324D6" w:rsidRPr="00BA65B8" w:rsidRDefault="00F324D6" w:rsidP="00C738C2">
            <w:pPr>
              <w:jc w:val="center"/>
              <w:rPr>
                <w:rFonts w:ascii="Georgia" w:hAnsi="Georgia" w:cstheme="minorHAnsi"/>
              </w:rPr>
            </w:pPr>
            <w:r w:rsidRPr="00BA65B8">
              <w:rPr>
                <w:rFonts w:ascii="Georgia" w:hAnsi="Georgia" w:cstheme="minorHAnsi"/>
              </w:rPr>
              <w:t>D15</w:t>
            </w:r>
          </w:p>
        </w:tc>
        <w:tc>
          <w:tcPr>
            <w:tcW w:w="1648" w:type="dxa"/>
            <w:vAlign w:val="center"/>
          </w:tcPr>
          <w:p w14:paraId="7F7965BD"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Hamrin</w:t>
            </w:r>
            <w:proofErr w:type="spellEnd"/>
          </w:p>
        </w:tc>
        <w:tc>
          <w:tcPr>
            <w:tcW w:w="0" w:type="auto"/>
            <w:vAlign w:val="center"/>
          </w:tcPr>
          <w:p w14:paraId="6F41079C"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Diyala</w:t>
            </w:r>
            <w:proofErr w:type="spellEnd"/>
          </w:p>
        </w:tc>
        <w:tc>
          <w:tcPr>
            <w:tcW w:w="0" w:type="auto"/>
          </w:tcPr>
          <w:p w14:paraId="2CCDD77F"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6FD0E54C"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3BF97D5C" w14:textId="77777777" w:rsidR="00F324D6" w:rsidRPr="00BA65B8" w:rsidRDefault="00F324D6" w:rsidP="00C738C2">
            <w:pPr>
              <w:jc w:val="center"/>
              <w:rPr>
                <w:rFonts w:ascii="Georgia" w:hAnsi="Georgia" w:cstheme="minorHAnsi"/>
              </w:rPr>
            </w:pPr>
            <w:r w:rsidRPr="00BA65B8">
              <w:rPr>
                <w:rFonts w:ascii="Georgia" w:hAnsi="Georgia" w:cstheme="minorHAnsi"/>
              </w:rPr>
              <w:t>1981</w:t>
            </w:r>
          </w:p>
        </w:tc>
        <w:tc>
          <w:tcPr>
            <w:tcW w:w="2610" w:type="dxa"/>
          </w:tcPr>
          <w:p w14:paraId="6D4B09DC" w14:textId="77777777" w:rsidR="00F324D6" w:rsidRPr="00BA65B8" w:rsidRDefault="00F324D6" w:rsidP="00C738C2">
            <w:pPr>
              <w:jc w:val="center"/>
              <w:rPr>
                <w:rFonts w:ascii="Georgia" w:hAnsi="Georgia" w:cstheme="minorHAnsi"/>
              </w:rPr>
            </w:pPr>
            <w:r w:rsidRPr="00BA65B8">
              <w:rPr>
                <w:rFonts w:ascii="Georgia" w:hAnsi="Georgia" w:cstheme="minorHAnsi"/>
              </w:rPr>
              <w:t>Irrigation/ Flood Control</w:t>
            </w:r>
          </w:p>
        </w:tc>
        <w:tc>
          <w:tcPr>
            <w:tcW w:w="1350" w:type="dxa"/>
          </w:tcPr>
          <w:p w14:paraId="72C63C26" w14:textId="77777777" w:rsidR="00F324D6" w:rsidRPr="00BA65B8" w:rsidRDefault="00F324D6" w:rsidP="00C738C2">
            <w:pPr>
              <w:jc w:val="center"/>
              <w:rPr>
                <w:rFonts w:ascii="Georgia" w:hAnsi="Georgia" w:cstheme="minorHAnsi"/>
              </w:rPr>
            </w:pPr>
            <w:r w:rsidRPr="00BA65B8">
              <w:rPr>
                <w:rFonts w:ascii="Georgia" w:hAnsi="Georgia" w:cstheme="minorHAnsi"/>
              </w:rPr>
              <w:t>2450</w:t>
            </w:r>
          </w:p>
        </w:tc>
      </w:tr>
      <w:tr w:rsidR="00F324D6" w:rsidRPr="00BA65B8" w14:paraId="7A3A802F" w14:textId="77777777" w:rsidTr="00C738C2">
        <w:trPr>
          <w:jc w:val="center"/>
        </w:trPr>
        <w:tc>
          <w:tcPr>
            <w:tcW w:w="445" w:type="dxa"/>
            <w:vAlign w:val="center"/>
          </w:tcPr>
          <w:p w14:paraId="6FED8A3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11</w:t>
            </w:r>
          </w:p>
        </w:tc>
        <w:tc>
          <w:tcPr>
            <w:tcW w:w="720" w:type="dxa"/>
            <w:vAlign w:val="center"/>
          </w:tcPr>
          <w:p w14:paraId="06DD0E3F" w14:textId="77777777" w:rsidR="00F324D6" w:rsidRPr="00BA65B8" w:rsidRDefault="00F324D6" w:rsidP="00C738C2">
            <w:pPr>
              <w:jc w:val="center"/>
              <w:rPr>
                <w:rFonts w:ascii="Georgia" w:hAnsi="Georgia" w:cstheme="minorHAnsi"/>
              </w:rPr>
            </w:pPr>
            <w:r w:rsidRPr="00BA65B8">
              <w:rPr>
                <w:rFonts w:ascii="Georgia" w:hAnsi="Georgia" w:cstheme="minorHAnsi"/>
              </w:rPr>
              <w:t>D2</w:t>
            </w:r>
          </w:p>
        </w:tc>
        <w:tc>
          <w:tcPr>
            <w:tcW w:w="1648" w:type="dxa"/>
            <w:vAlign w:val="center"/>
          </w:tcPr>
          <w:p w14:paraId="69783078"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Sardasht</w:t>
            </w:r>
            <w:proofErr w:type="spellEnd"/>
          </w:p>
        </w:tc>
        <w:tc>
          <w:tcPr>
            <w:tcW w:w="0" w:type="auto"/>
            <w:vAlign w:val="center"/>
          </w:tcPr>
          <w:p w14:paraId="42E86487"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Lesser_Zab</w:t>
            </w:r>
            <w:proofErr w:type="spellEnd"/>
          </w:p>
        </w:tc>
        <w:tc>
          <w:tcPr>
            <w:tcW w:w="0" w:type="auto"/>
          </w:tcPr>
          <w:p w14:paraId="68656F5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66CACA7"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622852EA" w14:textId="77777777" w:rsidR="00F324D6" w:rsidRPr="00BA65B8" w:rsidRDefault="00F324D6" w:rsidP="00C738C2">
            <w:pPr>
              <w:jc w:val="center"/>
              <w:rPr>
                <w:rFonts w:ascii="Georgia" w:hAnsi="Georgia" w:cstheme="minorHAnsi"/>
              </w:rPr>
            </w:pPr>
            <w:r w:rsidRPr="00BA65B8">
              <w:rPr>
                <w:rFonts w:ascii="Georgia" w:hAnsi="Georgia" w:cstheme="minorHAnsi"/>
              </w:rPr>
              <w:t>2017</w:t>
            </w:r>
          </w:p>
        </w:tc>
        <w:tc>
          <w:tcPr>
            <w:tcW w:w="2610" w:type="dxa"/>
          </w:tcPr>
          <w:p w14:paraId="4001C974"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1F9A36F1" w14:textId="77777777" w:rsidR="00F324D6" w:rsidRPr="00BA65B8" w:rsidRDefault="00F324D6" w:rsidP="00C738C2">
            <w:pPr>
              <w:jc w:val="center"/>
              <w:rPr>
                <w:rFonts w:ascii="Georgia" w:hAnsi="Georgia" w:cstheme="minorHAnsi"/>
              </w:rPr>
            </w:pPr>
            <w:r w:rsidRPr="00BA65B8">
              <w:rPr>
                <w:rFonts w:ascii="Georgia" w:hAnsi="Georgia" w:cstheme="minorHAnsi"/>
              </w:rPr>
              <w:t>387</w:t>
            </w:r>
          </w:p>
        </w:tc>
      </w:tr>
      <w:tr w:rsidR="00F324D6" w:rsidRPr="00BA65B8" w14:paraId="7E0797DF" w14:textId="77777777" w:rsidTr="00C738C2">
        <w:trPr>
          <w:jc w:val="center"/>
        </w:trPr>
        <w:tc>
          <w:tcPr>
            <w:tcW w:w="445" w:type="dxa"/>
            <w:vAlign w:val="center"/>
          </w:tcPr>
          <w:p w14:paraId="3154739A"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12</w:t>
            </w:r>
          </w:p>
        </w:tc>
        <w:tc>
          <w:tcPr>
            <w:tcW w:w="720" w:type="dxa"/>
            <w:vAlign w:val="center"/>
          </w:tcPr>
          <w:p w14:paraId="0FE39D69" w14:textId="77777777" w:rsidR="00F324D6" w:rsidRPr="00BA65B8" w:rsidRDefault="00F324D6" w:rsidP="00C738C2">
            <w:pPr>
              <w:jc w:val="center"/>
              <w:rPr>
                <w:rFonts w:ascii="Georgia" w:hAnsi="Georgia" w:cstheme="minorHAnsi"/>
              </w:rPr>
            </w:pPr>
            <w:r w:rsidRPr="00BA65B8">
              <w:rPr>
                <w:rFonts w:ascii="Georgia" w:hAnsi="Georgia" w:cstheme="minorHAnsi"/>
              </w:rPr>
              <w:t>D5</w:t>
            </w:r>
          </w:p>
        </w:tc>
        <w:tc>
          <w:tcPr>
            <w:tcW w:w="1648" w:type="dxa"/>
            <w:vAlign w:val="center"/>
          </w:tcPr>
          <w:p w14:paraId="2A1A7D0B"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Dwairej</w:t>
            </w:r>
            <w:proofErr w:type="spellEnd"/>
          </w:p>
        </w:tc>
        <w:tc>
          <w:tcPr>
            <w:tcW w:w="0" w:type="auto"/>
            <w:vAlign w:val="center"/>
          </w:tcPr>
          <w:p w14:paraId="553BD5CD"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Dwairej</w:t>
            </w:r>
            <w:proofErr w:type="spellEnd"/>
          </w:p>
        </w:tc>
        <w:tc>
          <w:tcPr>
            <w:tcW w:w="0" w:type="auto"/>
          </w:tcPr>
          <w:p w14:paraId="73860C4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78914AAA"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78EA6459"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318AFA1"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751692B8" w14:textId="77777777" w:rsidR="00F324D6" w:rsidRPr="00BA65B8" w:rsidRDefault="00F324D6" w:rsidP="00C738C2">
            <w:pPr>
              <w:jc w:val="center"/>
              <w:rPr>
                <w:rFonts w:ascii="Georgia" w:hAnsi="Georgia" w:cstheme="minorHAnsi"/>
              </w:rPr>
            </w:pPr>
            <w:r w:rsidRPr="00BA65B8">
              <w:rPr>
                <w:rFonts w:ascii="Georgia" w:hAnsi="Georgia" w:cstheme="minorHAnsi"/>
              </w:rPr>
              <w:t>205</w:t>
            </w:r>
          </w:p>
        </w:tc>
      </w:tr>
    </w:tbl>
    <w:p w14:paraId="4DCCE898" w14:textId="77777777" w:rsidR="00F324D6" w:rsidRPr="00BA65B8" w:rsidRDefault="00F324D6" w:rsidP="00F324D6">
      <w:pPr>
        <w:widowControl w:val="0"/>
        <w:pBdr>
          <w:top w:val="nil"/>
          <w:left w:val="nil"/>
          <w:bottom w:val="nil"/>
          <w:right w:val="nil"/>
          <w:between w:val="nil"/>
        </w:pBdr>
        <w:spacing w:after="120" w:line="275" w:lineRule="auto"/>
        <w:ind w:left="105"/>
        <w:rPr>
          <w:rFonts w:ascii="Georgia" w:hAnsi="Georgia" w:cstheme="minorHAnsi"/>
        </w:rPr>
      </w:pPr>
    </w:p>
    <w:p w14:paraId="7A6E190E" w14:textId="77777777" w:rsidR="00E54E17" w:rsidRPr="00BA65B8" w:rsidRDefault="00E54E17" w:rsidP="00E54E17">
      <w:pPr>
        <w:pBdr>
          <w:top w:val="nil"/>
          <w:left w:val="nil"/>
          <w:bottom w:val="nil"/>
          <w:right w:val="nil"/>
          <w:between w:val="nil"/>
        </w:pBdr>
        <w:spacing w:before="240"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4. Methodology</w:t>
      </w:r>
    </w:p>
    <w:p w14:paraId="3C772DEB" w14:textId="6DF137AE" w:rsidR="00C14859" w:rsidRPr="00BA65B8" w:rsidRDefault="00F83ACF" w:rsidP="00F83ACF">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This study examined 12 stations positioned </w:t>
      </w:r>
      <w:r w:rsidR="007D25C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major dams and 12 additional stations located at substantial distances </w:t>
      </w:r>
      <w:r w:rsidR="007D25CE" w:rsidRPr="00BA65B8">
        <w:rPr>
          <w:rFonts w:ascii="Georgia" w:eastAsia="Google Sans Text" w:hAnsi="Georgia" w:cstheme="minorHAnsi"/>
          <w:color w:val="1B1C1D"/>
        </w:rPr>
        <w:t>downstream. To</w:t>
      </w:r>
      <w:r w:rsidR="00E54E17" w:rsidRPr="00BA65B8">
        <w:rPr>
          <w:rFonts w:ascii="Georgia" w:eastAsia="Google Sans Text" w:hAnsi="Georgia" w:cstheme="minorHAnsi"/>
          <w:color w:val="1B1C1D"/>
        </w:rPr>
        <w:t xml:space="preserve"> investigate the discharge changes in </w:t>
      </w:r>
      <w:r w:rsidR="006E5080">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rivers and to determine the respective roles of damming and drought </w:t>
      </w:r>
      <w:r w:rsidRPr="00BA65B8">
        <w:rPr>
          <w:rFonts w:ascii="Georgia" w:eastAsia="Google Sans Text" w:hAnsi="Georgia" w:cstheme="minorHAnsi"/>
          <w:color w:val="1B1C1D"/>
        </w:rPr>
        <w:t>along the rivers</w:t>
      </w:r>
      <w:r w:rsidR="00E54E17" w:rsidRPr="00BA65B8">
        <w:rPr>
          <w:rFonts w:ascii="Georgia" w:eastAsia="Google Sans Text" w:hAnsi="Georgia" w:cstheme="minorHAnsi"/>
          <w:color w:val="1B1C1D"/>
        </w:rPr>
        <w:t>, a combination of hydrological and statistical methods was applied to the collected datasets</w:t>
      </w:r>
      <w:r w:rsidR="006E5080">
        <w:rPr>
          <w:rFonts w:ascii="Georgia" w:eastAsia="Google Sans Text" w:hAnsi="Georgia" w:cstheme="minorHAnsi"/>
          <w:color w:val="1B1C1D"/>
        </w:rPr>
        <w:t xml:space="preserve"> (Fig. 3)</w:t>
      </w:r>
      <w:r w:rsidR="00E54E17" w:rsidRPr="00BA65B8">
        <w:rPr>
          <w:rFonts w:ascii="Georgia" w:eastAsia="Google Sans Text" w:hAnsi="Georgia" w:cstheme="minorHAnsi"/>
          <w:color w:val="1B1C1D"/>
        </w:rPr>
        <w:t>:</w:t>
      </w:r>
    </w:p>
    <w:p w14:paraId="3A340108" w14:textId="2C1ACF7E" w:rsidR="00E54E17" w:rsidRPr="00BA65B8" w:rsidRDefault="00E54E17" w:rsidP="00044386">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Time Series Analysis</w:t>
      </w:r>
      <w:r w:rsidR="00C14859" w:rsidRPr="00BA65B8">
        <w:rPr>
          <w:rFonts w:ascii="Georgia" w:eastAsia="Google Sans Text" w:hAnsi="Georgia" w:cstheme="minorHAnsi"/>
          <w:b/>
          <w:color w:val="1B1C1D"/>
        </w:rPr>
        <w:t xml:space="preserve"> (TSA)</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The daily discharge data for both the Tigris and Euphrates rivers at the 24 stations were subjected to time series analysis to identify long-term trends and patterns. </w:t>
      </w:r>
      <w:r w:rsidR="007C4CDA" w:rsidRPr="00BA65B8">
        <w:rPr>
          <w:rFonts w:ascii="Georgia" w:eastAsia="Google Sans Text" w:hAnsi="Georgia" w:cstheme="minorHAnsi"/>
          <w:color w:val="1B1C1D"/>
        </w:rPr>
        <w:t>Time series analysis (</w:t>
      </w:r>
      <w:r w:rsidR="007A4E12" w:rsidRPr="00BA65B8">
        <w:rPr>
          <w:rFonts w:ascii="Georgia" w:eastAsia="Google Sans Text" w:hAnsi="Georgia" w:cstheme="minorHAnsi"/>
          <w:color w:val="1B1C1D"/>
        </w:rPr>
        <w:t>TSA) methods</w:t>
      </w:r>
      <w:r w:rsidR="00C14859" w:rsidRPr="00BA65B8">
        <w:rPr>
          <w:rFonts w:ascii="Georgia" w:eastAsia="Google Sans Text" w:hAnsi="Georgia" w:cstheme="minorHAnsi"/>
          <w:color w:val="1B1C1D"/>
        </w:rPr>
        <w:t xml:space="preserve"> capture the relationship between a time series and its lagged </w:t>
      </w:r>
      <w:r w:rsidR="00C14859" w:rsidRPr="00BA65B8">
        <w:rPr>
          <w:rFonts w:ascii="Georgia" w:eastAsia="Google Sans Text" w:hAnsi="Georgia" w:cstheme="minorHAnsi"/>
          <w:color w:val="1B1C1D"/>
        </w:rPr>
        <w:lastRenderedPageBreak/>
        <w:t xml:space="preserve">values </w:t>
      </w:r>
      <w:r w:rsidR="00811C9D" w:rsidRPr="00BA65B8">
        <w:rPr>
          <w:rFonts w:ascii="Georgia" w:eastAsia="Google Sans Text" w:hAnsi="Georgia" w:cstheme="minorHAnsi"/>
          <w:color w:val="1B1C1D"/>
        </w:rPr>
        <w:t xml:space="preserve">which </w:t>
      </w:r>
      <w:r w:rsidR="00C14859" w:rsidRPr="00BA65B8">
        <w:rPr>
          <w:rFonts w:ascii="Georgia" w:eastAsia="Google Sans Text" w:hAnsi="Georgia" w:cstheme="minorHAnsi"/>
          <w:color w:val="1B1C1D"/>
        </w:rPr>
        <w:t>can analyze the interdependencies among different time series</w:t>
      </w:r>
      <w:r w:rsidR="002465FF" w:rsidRPr="00BA65B8">
        <w:rPr>
          <w:rFonts w:ascii="Georgia" w:eastAsia="Google Sans Text" w:hAnsi="Georgia" w:cstheme="minorHAnsi"/>
          <w:color w:val="1B1C1D"/>
        </w:rPr>
        <w:t xml:space="preserve"> (</w:t>
      </w:r>
      <w:r w:rsidR="00244C4D" w:rsidRPr="00BA65B8">
        <w:rPr>
          <w:rFonts w:ascii="Georgia" w:eastAsia="Google Sans Text" w:hAnsi="Georgia" w:cstheme="minorHAnsi"/>
          <w:color w:val="1B1C1D"/>
        </w:rPr>
        <w:t>Haas</w:t>
      </w:r>
      <w:r w:rsidR="00244C4D" w:rsidRPr="00BA65B8">
        <w:rPr>
          <w:rFonts w:ascii="Georgia" w:eastAsia="Calibri" w:hAnsi="Georgia" w:cstheme="minorHAnsi"/>
          <w:color w:val="000000"/>
          <w:lang w:bidi="fa-IR"/>
        </w:rPr>
        <w:t xml:space="preserve"> et al., 2009; </w:t>
      </w:r>
      <w:proofErr w:type="spellStart"/>
      <w:r w:rsidR="002465FF" w:rsidRPr="00BA65B8">
        <w:rPr>
          <w:rFonts w:ascii="Georgia" w:eastAsia="Calibri" w:hAnsi="Georgia" w:cstheme="minorHAnsi"/>
          <w:color w:val="000000"/>
          <w:lang w:bidi="fa-IR"/>
        </w:rPr>
        <w:t>Shamseddin</w:t>
      </w:r>
      <w:proofErr w:type="spellEnd"/>
      <w:r w:rsidR="002465FF" w:rsidRPr="00BA65B8">
        <w:rPr>
          <w:rFonts w:ascii="Georgia" w:eastAsia="Calibri" w:hAnsi="Georgia" w:cstheme="minorHAnsi"/>
          <w:color w:val="000000"/>
          <w:lang w:bidi="fa-IR"/>
        </w:rPr>
        <w:t xml:space="preserve"> &amp; </w:t>
      </w:r>
      <w:proofErr w:type="spellStart"/>
      <w:r w:rsidR="002465FF" w:rsidRPr="00BA65B8">
        <w:rPr>
          <w:rFonts w:ascii="Georgia" w:eastAsia="Calibri" w:hAnsi="Georgia" w:cstheme="minorHAnsi"/>
          <w:color w:val="000000"/>
          <w:lang w:bidi="fa-IR"/>
        </w:rPr>
        <w:t>Elmeski</w:t>
      </w:r>
      <w:proofErr w:type="spellEnd"/>
      <w:r w:rsidR="002465FF" w:rsidRPr="00BA65B8">
        <w:rPr>
          <w:rFonts w:ascii="Georgia" w:eastAsia="Calibri" w:hAnsi="Georgia" w:cstheme="minorHAnsi"/>
          <w:color w:val="000000"/>
          <w:lang w:bidi="fa-IR"/>
        </w:rPr>
        <w:t>, 2022</w:t>
      </w:r>
      <w:r w:rsidR="002422E4" w:rsidRPr="00BA65B8">
        <w:rPr>
          <w:rFonts w:ascii="Georgia" w:eastAsia="Calibri" w:hAnsi="Georgia" w:cstheme="minorHAnsi"/>
          <w:color w:val="000000"/>
          <w:lang w:bidi="fa-IR"/>
        </w:rPr>
        <w:t>; Fu et al., 2024</w:t>
      </w:r>
      <w:r w:rsidR="002465FF"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xml:space="preserve">. TSA could identify the regime shifts in time series data. Breaks </w:t>
      </w:r>
      <w:r w:rsidR="00811C9D" w:rsidRPr="00BA65B8">
        <w:rPr>
          <w:rFonts w:ascii="Georgia" w:eastAsia="Google Sans Text" w:hAnsi="Georgia" w:cstheme="minorHAnsi"/>
          <w:color w:val="1B1C1D"/>
        </w:rPr>
        <w:t>for</w:t>
      </w:r>
      <w:r w:rsidR="00C14859" w:rsidRPr="00BA65B8">
        <w:rPr>
          <w:rFonts w:ascii="Georgia" w:eastAsia="Google Sans Text" w:hAnsi="Georgia" w:cstheme="minorHAnsi"/>
          <w:color w:val="1B1C1D"/>
        </w:rPr>
        <w:t xml:space="preserve"> Additive Season and Trend (BFAST) model decomposes elements of </w:t>
      </w:r>
      <w:r w:rsidR="00811C9D" w:rsidRPr="00BA65B8">
        <w:rPr>
          <w:rFonts w:ascii="Georgia" w:eastAsia="Google Sans Text" w:hAnsi="Georgia" w:cstheme="minorHAnsi"/>
          <w:color w:val="1B1C1D"/>
        </w:rPr>
        <w:t xml:space="preserve">a </w:t>
      </w:r>
      <w:r w:rsidR="00C14859" w:rsidRPr="00BA65B8">
        <w:rPr>
          <w:rFonts w:ascii="Georgia" w:eastAsia="Google Sans Text" w:hAnsi="Georgia" w:cstheme="minorHAnsi"/>
          <w:color w:val="1B1C1D"/>
        </w:rPr>
        <w:t>time series. BFAST integrates the decomposition of time series into trend, season, and residual components</w:t>
      </w:r>
      <w:r w:rsidR="0021265E" w:rsidRPr="00BA65B8">
        <w:rPr>
          <w:rFonts w:ascii="Georgia" w:eastAsia="Google Sans Text" w:hAnsi="Georgia" w:cstheme="minorHAnsi"/>
          <w:color w:val="1B1C1D"/>
        </w:rPr>
        <w:t xml:space="preserve"> (</w:t>
      </w:r>
      <w:proofErr w:type="spellStart"/>
      <w:r w:rsidR="0021265E" w:rsidRPr="00BA65B8">
        <w:rPr>
          <w:rFonts w:ascii="Georgia" w:eastAsia="Google Sans Text" w:hAnsi="Georgia" w:cstheme="minorHAnsi"/>
          <w:color w:val="1B1C1D"/>
        </w:rPr>
        <w:t>Geng</w:t>
      </w:r>
      <w:proofErr w:type="spellEnd"/>
      <w:r w:rsidR="0021265E" w:rsidRPr="00BA65B8">
        <w:rPr>
          <w:rFonts w:ascii="Georgia" w:eastAsia="Google Sans Text" w:hAnsi="Georgia" w:cstheme="minorHAnsi"/>
          <w:color w:val="1B1C1D"/>
        </w:rPr>
        <w:t xml:space="preserve"> et al., 2019</w:t>
      </w:r>
      <w:r w:rsidR="002A1670" w:rsidRPr="00BA65B8">
        <w:rPr>
          <w:rFonts w:ascii="Georgia" w:eastAsia="Google Sans Text" w:hAnsi="Georgia" w:cstheme="minorHAnsi"/>
          <w:color w:val="1B1C1D"/>
        </w:rPr>
        <w:t xml:space="preserve">; </w:t>
      </w:r>
      <w:r w:rsidR="000C009F" w:rsidRPr="00BA65B8">
        <w:rPr>
          <w:rFonts w:ascii="Georgia" w:eastAsia="Google Sans Text" w:hAnsi="Georgia" w:cstheme="minorHAnsi"/>
          <w:color w:val="1B1C1D"/>
        </w:rPr>
        <w:t xml:space="preserve">Li et al., 2022; </w:t>
      </w:r>
      <w:r w:rsidR="002A1670" w:rsidRPr="00BA65B8">
        <w:rPr>
          <w:rFonts w:ascii="Georgia" w:eastAsia="Google Sans Text" w:hAnsi="Georgia" w:cstheme="minorHAnsi"/>
          <w:color w:val="1B1C1D"/>
        </w:rPr>
        <w:t>Mendes et al., 2022</w:t>
      </w:r>
      <w:r w:rsidR="0021265E"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It’s particularly effective for detecting changes within time series data. BFAST iteratively detects changes by fitting piecewise linear models to the trend component of the time series (</w:t>
      </w:r>
      <w:r w:rsidR="00E92D67" w:rsidRPr="00BA65B8">
        <w:rPr>
          <w:rFonts w:ascii="Georgia" w:eastAsia="Google Sans Text" w:hAnsi="Georgia" w:cstheme="minorHAnsi"/>
          <w:color w:val="1B1C1D"/>
        </w:rPr>
        <w:t xml:space="preserve">Richter et al., 1996; </w:t>
      </w:r>
      <w:proofErr w:type="spellStart"/>
      <w:r w:rsidR="00C14859" w:rsidRPr="00BA65B8">
        <w:rPr>
          <w:rFonts w:ascii="Georgia" w:eastAsia="Google Sans Text" w:hAnsi="Georgia" w:cstheme="minorHAnsi"/>
          <w:color w:val="1B1C1D"/>
        </w:rPr>
        <w:t>Verbesselt</w:t>
      </w:r>
      <w:proofErr w:type="spellEnd"/>
      <w:r w:rsidR="00C14859" w:rsidRPr="00BA65B8">
        <w:rPr>
          <w:rFonts w:ascii="Georgia" w:eastAsia="Google Sans Text" w:hAnsi="Georgia" w:cstheme="minorHAnsi"/>
          <w:color w:val="1B1C1D"/>
        </w:rPr>
        <w:t xml:space="preserve"> et al., 2010; Piwowar and LeDrew, 2002). </w:t>
      </w:r>
      <w:r w:rsidR="009157A1" w:rsidRPr="00BA65B8">
        <w:rPr>
          <w:rFonts w:ascii="Georgia" w:eastAsia="Google Sans Text" w:hAnsi="Georgia" w:cstheme="minorHAnsi"/>
          <w:color w:val="1B1C1D"/>
        </w:rPr>
        <w:t>Those</w:t>
      </w:r>
      <w:r w:rsidR="00C14859" w:rsidRPr="00BA65B8">
        <w:rPr>
          <w:rFonts w:ascii="Georgia" w:eastAsia="Google Sans Text" w:hAnsi="Georgia" w:cstheme="minorHAnsi"/>
          <w:color w:val="1B1C1D"/>
        </w:rPr>
        <w:t xml:space="preserve"> </w:t>
      </w:r>
      <w:r w:rsidR="009157A1" w:rsidRPr="00BA65B8">
        <w:rPr>
          <w:rFonts w:ascii="Georgia" w:eastAsia="Google Sans Text" w:hAnsi="Georgia" w:cstheme="minorHAnsi"/>
          <w:color w:val="1B1C1D"/>
        </w:rPr>
        <w:t>t</w:t>
      </w:r>
      <w:r w:rsidRPr="00BA65B8">
        <w:rPr>
          <w:rFonts w:ascii="Georgia" w:eastAsia="Google Sans Text" w:hAnsi="Georgia" w:cstheme="minorHAnsi"/>
          <w:color w:val="1B1C1D"/>
        </w:rPr>
        <w:t xml:space="preserve">echniques were used to </w:t>
      </w:r>
      <w:r w:rsidR="00051C1D" w:rsidRPr="00BA65B8">
        <w:rPr>
          <w:rFonts w:ascii="Georgia" w:eastAsia="Google Sans Text" w:hAnsi="Georgia" w:cstheme="minorHAnsi"/>
          <w:color w:val="1B1C1D"/>
        </w:rPr>
        <w:t>explore</w:t>
      </w:r>
      <w:r w:rsidRPr="00BA65B8">
        <w:rPr>
          <w:rFonts w:ascii="Georgia" w:eastAsia="Google Sans Text" w:hAnsi="Georgia" w:cstheme="minorHAnsi"/>
          <w:color w:val="1B1C1D"/>
        </w:rPr>
        <w:t xml:space="preserve"> and quantify shifts in the average flow and </w:t>
      </w:r>
      <w:r w:rsidR="00051C1D" w:rsidRPr="00BA65B8">
        <w:rPr>
          <w:rFonts w:ascii="Georgia" w:eastAsia="Google Sans Text" w:hAnsi="Georgia" w:cstheme="minorHAnsi"/>
          <w:color w:val="1B1C1D"/>
        </w:rPr>
        <w:t>temporal</w:t>
      </w:r>
      <w:r w:rsidRPr="00BA65B8">
        <w:rPr>
          <w:rFonts w:ascii="Georgia" w:eastAsia="Google Sans Text" w:hAnsi="Georgia" w:cstheme="minorHAnsi"/>
          <w:color w:val="1B1C1D"/>
        </w:rPr>
        <w:t xml:space="preserve"> discharge patterns over the </w:t>
      </w:r>
      <w:r w:rsidR="00D6364C" w:rsidRPr="00BA65B8">
        <w:rPr>
          <w:rFonts w:ascii="Georgia" w:eastAsia="Google Sans Text" w:hAnsi="Georgia" w:cstheme="minorHAnsi"/>
          <w:color w:val="1B1C1D"/>
        </w:rPr>
        <w:t>44</w:t>
      </w:r>
      <w:r w:rsidRPr="00BA65B8">
        <w:rPr>
          <w:rFonts w:ascii="Georgia" w:eastAsia="Google Sans Text" w:hAnsi="Georgia" w:cstheme="minorHAnsi"/>
          <w:color w:val="1B1C1D"/>
        </w:rPr>
        <w:t xml:space="preserve">-year study period for both </w:t>
      </w:r>
      <w:r w:rsidR="009175BF" w:rsidRPr="00BA65B8">
        <w:rPr>
          <w:rFonts w:ascii="Georgia" w:eastAsia="Google Sans Text" w:hAnsi="Georgia" w:cstheme="minorHAnsi"/>
          <w:color w:val="1B1C1D"/>
        </w:rPr>
        <w:t>close and far from dam stations</w:t>
      </w:r>
      <w:r w:rsidRPr="00BA65B8">
        <w:rPr>
          <w:rFonts w:ascii="Georgia" w:eastAsia="Google Sans Text" w:hAnsi="Georgia" w:cstheme="minorHAnsi"/>
          <w:color w:val="1B1C1D"/>
        </w:rPr>
        <w:t xml:space="preserve">. </w:t>
      </w:r>
      <w:r w:rsidR="00155D58" w:rsidRPr="00BA65B8">
        <w:rPr>
          <w:rFonts w:ascii="Georgia" w:eastAsia="Google Sans Text" w:hAnsi="Georgia" w:cstheme="minorHAnsi"/>
          <w:color w:val="1B1C1D"/>
        </w:rPr>
        <w:t>They</w:t>
      </w:r>
      <w:r w:rsidRPr="00BA65B8">
        <w:rPr>
          <w:rFonts w:ascii="Georgia" w:eastAsia="Google Sans Text" w:hAnsi="Georgia" w:cstheme="minorHAnsi"/>
          <w:color w:val="1B1C1D"/>
        </w:rPr>
        <w:t xml:space="preserve"> help </w:t>
      </w:r>
      <w:r w:rsidR="00155D58" w:rsidRPr="00BA65B8">
        <w:rPr>
          <w:rFonts w:ascii="Georgia" w:eastAsia="Google Sans Text" w:hAnsi="Georgia" w:cstheme="minorHAnsi"/>
          <w:color w:val="1B1C1D"/>
        </w:rPr>
        <w:t>to</w:t>
      </w:r>
      <w:r w:rsidRPr="00BA65B8">
        <w:rPr>
          <w:rFonts w:ascii="Georgia" w:eastAsia="Google Sans Text" w:hAnsi="Georgia" w:cstheme="minorHAnsi"/>
          <w:color w:val="1B1C1D"/>
        </w:rPr>
        <w:t xml:space="preserve"> understan</w:t>
      </w:r>
      <w:r w:rsidR="004E10A8" w:rsidRPr="00BA65B8">
        <w:rPr>
          <w:rFonts w:ascii="Georgia" w:eastAsia="Google Sans Text" w:hAnsi="Georgia" w:cstheme="minorHAnsi"/>
          <w:color w:val="1B1C1D"/>
        </w:rPr>
        <w:t>d</w:t>
      </w:r>
      <w:r w:rsidRPr="00BA65B8">
        <w:rPr>
          <w:rFonts w:ascii="Georgia" w:eastAsia="Google Sans Text" w:hAnsi="Georgia" w:cstheme="minorHAnsi"/>
          <w:color w:val="1B1C1D"/>
        </w:rPr>
        <w:t xml:space="preserve"> the overall trajectory of river discharge and </w:t>
      </w:r>
      <w:r w:rsidR="00811C9D" w:rsidRPr="00BA65B8">
        <w:rPr>
          <w:rFonts w:ascii="Georgia" w:eastAsia="Google Sans Text" w:hAnsi="Georgia" w:cstheme="minorHAnsi"/>
          <w:color w:val="1B1C1D"/>
        </w:rPr>
        <w:t xml:space="preserve">identify </w:t>
      </w:r>
      <w:r w:rsidRPr="00BA65B8">
        <w:rPr>
          <w:rFonts w:ascii="Georgia" w:eastAsia="Google Sans Text" w:hAnsi="Georgia" w:cstheme="minorHAnsi"/>
          <w:color w:val="1B1C1D"/>
        </w:rPr>
        <w:t xml:space="preserve">periods of significant change at different distances from </w:t>
      </w:r>
      <w:r w:rsidR="00811C9D" w:rsidRPr="00BA65B8">
        <w:rPr>
          <w:rFonts w:ascii="Georgia" w:eastAsia="Google Sans Text" w:hAnsi="Georgia" w:cstheme="minorHAnsi"/>
          <w:color w:val="1B1C1D"/>
        </w:rPr>
        <w:t xml:space="preserve">the </w:t>
      </w:r>
      <w:r w:rsidR="00044386" w:rsidRPr="00BA65B8">
        <w:rPr>
          <w:rFonts w:ascii="Georgia" w:eastAsia="Google Sans Text" w:hAnsi="Georgia" w:cstheme="minorHAnsi"/>
          <w:color w:val="1B1C1D"/>
        </w:rPr>
        <w:t>constructed dams</w:t>
      </w:r>
      <w:r w:rsidRPr="00BA65B8">
        <w:rPr>
          <w:rFonts w:ascii="Georgia" w:eastAsia="Google Sans Text" w:hAnsi="Georgia" w:cstheme="minorHAnsi"/>
          <w:color w:val="1B1C1D"/>
        </w:rPr>
        <w:t>.</w:t>
      </w:r>
    </w:p>
    <w:p w14:paraId="2F75D959" w14:textId="2CE9A791" w:rsidR="0019436A" w:rsidRPr="00BA65B8" w:rsidRDefault="00E54E17" w:rsidP="005A2009">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 xml:space="preserve">Correlation </w:t>
      </w:r>
      <w:r w:rsidR="00EE6C72" w:rsidRPr="00BA65B8">
        <w:rPr>
          <w:rFonts w:ascii="Georgia" w:eastAsia="Google Sans Text" w:hAnsi="Georgia" w:cstheme="minorHAnsi"/>
          <w:b/>
          <w:color w:val="1B1C1D"/>
        </w:rPr>
        <w:t>analysis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assess the relationship between </w:t>
      </w:r>
      <w:r w:rsidR="00CF386B"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river discharge, correlation analysis was performed between the monthly discharge data from the 24 stations and the corresponding monthly PDSI values (</w:t>
      </w:r>
      <w:r w:rsidR="00DC3E3D" w:rsidRPr="00BA65B8">
        <w:rPr>
          <w:rFonts w:ascii="Georgia" w:eastAsia="Google Sans Text" w:hAnsi="Georgia" w:cstheme="minorHAnsi"/>
          <w:color w:val="1B1C1D"/>
        </w:rPr>
        <w:t xml:space="preserve">Nielsen, 2002; </w:t>
      </w:r>
      <w:r w:rsidRPr="00BA65B8">
        <w:rPr>
          <w:rFonts w:ascii="Georgia" w:eastAsia="Google Sans Text" w:hAnsi="Georgia" w:cstheme="minorHAnsi"/>
          <w:color w:val="1B1C1D"/>
        </w:rPr>
        <w:t>Dai, 2011). Pearson's correlation coefficient was calculated to quantify the strength and direction of the linear association between drought conditions and river flow</w:t>
      </w:r>
      <w:r w:rsidR="008E791D">
        <w:rPr>
          <w:rFonts w:ascii="Georgia" w:eastAsia="Google Sans Text" w:hAnsi="Georgia" w:cstheme="minorHAnsi"/>
          <w:color w:val="1B1C1D"/>
        </w:rPr>
        <w:t xml:space="preserve"> of </w:t>
      </w:r>
      <w:r w:rsidR="00B74441">
        <w:rPr>
          <w:rFonts w:ascii="Georgia" w:eastAsia="Google Sans Text" w:hAnsi="Georgia" w:cstheme="minorHAnsi"/>
          <w:color w:val="1B1C1D"/>
        </w:rPr>
        <w:t>close-dam</w:t>
      </w:r>
      <w:r w:rsidR="008E791D">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This analysis helps to determine the extent to which drought events influence the discharge of </w:t>
      </w:r>
      <w:r w:rsidR="0000537B" w:rsidRPr="00BA65B8">
        <w:rPr>
          <w:rFonts w:ascii="Georgia" w:eastAsia="Google Sans Text" w:hAnsi="Georgia" w:cstheme="minorHAnsi"/>
          <w:color w:val="1B1C1D"/>
        </w:rPr>
        <w:t>TEB rivers</w:t>
      </w:r>
      <w:r w:rsidRPr="00BA65B8">
        <w:rPr>
          <w:rFonts w:ascii="Georgia" w:eastAsia="Google Sans Text" w:hAnsi="Georgia" w:cstheme="minorHAnsi"/>
          <w:color w:val="1B1C1D"/>
        </w:rPr>
        <w:t xml:space="preserve"> at varying distances from major dams.</w:t>
      </w:r>
    </w:p>
    <w:p w14:paraId="7F2060EF" w14:textId="16302FD5" w:rsidR="0019436A" w:rsidRPr="00BA65B8" w:rsidRDefault="00E54E17" w:rsidP="00CC7F22">
      <w:pPr>
        <w:widowControl w:val="0"/>
        <w:pBdr>
          <w:top w:val="nil"/>
          <w:left w:val="nil"/>
          <w:bottom w:val="nil"/>
          <w:right w:val="nil"/>
          <w:between w:val="nil"/>
        </w:pBdr>
        <w:spacing w:after="0" w:line="276" w:lineRule="auto"/>
        <w:jc w:val="lowKashida"/>
        <w:rPr>
          <w:rFonts w:ascii="Georgia" w:eastAsia="Google Sans Text" w:hAnsi="Georgia" w:cstheme="minorHAnsi"/>
          <w:b/>
          <w:color w:val="1B1C1D"/>
        </w:rPr>
      </w:pPr>
      <w:r w:rsidRPr="00BA65B8">
        <w:rPr>
          <w:rFonts w:ascii="Georgia" w:eastAsia="Google Sans Text" w:hAnsi="Georgia" w:cstheme="minorHAnsi"/>
          <w:b/>
          <w:color w:val="1B1C1D"/>
        </w:rPr>
        <w:t xml:space="preserve">Change </w:t>
      </w:r>
      <w:r w:rsidR="00EE6C72" w:rsidRPr="00BA65B8">
        <w:rPr>
          <w:rFonts w:ascii="Georgia" w:eastAsia="Google Sans Text" w:hAnsi="Georgia" w:cstheme="minorHAnsi"/>
          <w:b/>
          <w:color w:val="1B1C1D"/>
        </w:rPr>
        <w:t>point analysis</w:t>
      </w:r>
      <w:r w:rsidRPr="00BA65B8">
        <w:rPr>
          <w:rFonts w:ascii="Georgia" w:eastAsia="Google Sans Text" w:hAnsi="Georgia" w:cstheme="minorHAnsi"/>
          <w:b/>
          <w:color w:val="1B1C1D"/>
        </w:rPr>
        <w:t xml:space="preserve">: </w:t>
      </w:r>
      <w:r w:rsidRPr="00BA65B8">
        <w:rPr>
          <w:rFonts w:ascii="Georgia" w:eastAsia="Google Sans Text" w:hAnsi="Georgia" w:cstheme="minorHAnsi"/>
          <w:bCs/>
          <w:color w:val="1B1C1D"/>
        </w:rPr>
        <w:t xml:space="preserve">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BA65B8">
        <w:rPr>
          <w:rFonts w:ascii="Georgia" w:eastAsia="Google Sans Text" w:hAnsi="Georgia" w:cstheme="minorHAnsi"/>
          <w:bCs/>
          <w:color w:val="1B1C1D"/>
        </w:rPr>
        <w:t>Ilisu</w:t>
      </w:r>
      <w:proofErr w:type="spellEnd"/>
      <w:r w:rsidRPr="00BA65B8">
        <w:rPr>
          <w:rFonts w:ascii="Georgia" w:eastAsia="Google Sans Text" w:hAnsi="Georgia" w:cstheme="minorHAnsi"/>
          <w:bCs/>
          <w:color w:val="1B1C1D"/>
        </w:rPr>
        <w:t xml:space="preserve"> Dam (began filling in 2019) (</w:t>
      </w:r>
      <w:proofErr w:type="spellStart"/>
      <w:r w:rsidRPr="00BA65B8">
        <w:rPr>
          <w:rFonts w:ascii="Georgia" w:eastAsia="Google Sans Text" w:hAnsi="Georgia" w:cstheme="minorHAnsi"/>
          <w:bCs/>
          <w:color w:val="1B1C1D"/>
        </w:rPr>
        <w:t>Kibaroglu</w:t>
      </w:r>
      <w:proofErr w:type="spellEnd"/>
      <w:r w:rsidRPr="00BA65B8">
        <w:rPr>
          <w:rFonts w:ascii="Georgia" w:eastAsia="Google Sans Text" w:hAnsi="Georgia" w:cstheme="minorHAnsi"/>
          <w:bCs/>
          <w:color w:val="1B1C1D"/>
        </w:rPr>
        <w:t xml:space="preserve"> &amp; </w:t>
      </w:r>
      <w:proofErr w:type="spellStart"/>
      <w:r w:rsidRPr="00BA65B8">
        <w:rPr>
          <w:rFonts w:ascii="Georgia" w:eastAsia="Google Sans Text" w:hAnsi="Georgia" w:cstheme="minorHAnsi"/>
          <w:bCs/>
          <w:color w:val="1B1C1D"/>
        </w:rPr>
        <w:t>Scheumann</w:t>
      </w:r>
      <w:proofErr w:type="spellEnd"/>
      <w:r w:rsidRPr="00BA65B8">
        <w:rPr>
          <w:rFonts w:ascii="Georgia" w:eastAsia="Google Sans Text" w:hAnsi="Georgia" w:cstheme="minorHAnsi"/>
          <w:bCs/>
          <w:color w:val="1B1C1D"/>
        </w:rPr>
        <w:t xml:space="preserve">, 2013). By comparing the timing and magnitude of change </w:t>
      </w:r>
      <w:r w:rsidR="00B74441">
        <w:rPr>
          <w:rFonts w:ascii="Georgia" w:eastAsia="Google Sans Text" w:hAnsi="Georgia" w:cstheme="minorHAnsi"/>
          <w:bCs/>
          <w:color w:val="1B1C1D"/>
        </w:rPr>
        <w:t>close-dam</w:t>
      </w:r>
      <w:r w:rsidR="00E01F44">
        <w:rPr>
          <w:rFonts w:ascii="Georgia" w:eastAsia="Google Sans Text" w:hAnsi="Georgia" w:cstheme="minorHAnsi"/>
          <w:bCs/>
          <w:color w:val="1B1C1D"/>
        </w:rPr>
        <w:t xml:space="preserve"> </w:t>
      </w:r>
      <w:r w:rsidR="00CC7F22" w:rsidRPr="00BA65B8">
        <w:rPr>
          <w:rFonts w:ascii="Georgia" w:eastAsia="Google Sans Text" w:hAnsi="Georgia" w:cstheme="minorHAnsi"/>
          <w:bCs/>
          <w:color w:val="1B1C1D"/>
        </w:rPr>
        <w:t>at all st</w:t>
      </w:r>
      <w:r w:rsidR="00047DFE">
        <w:rPr>
          <w:rFonts w:ascii="Georgia" w:eastAsia="Google Sans Text" w:hAnsi="Georgia" w:cstheme="minorHAnsi"/>
          <w:bCs/>
          <w:color w:val="1B1C1D"/>
        </w:rPr>
        <w:t>at</w:t>
      </w:r>
      <w:r w:rsidR="00CC7F22" w:rsidRPr="00BA65B8">
        <w:rPr>
          <w:rFonts w:ascii="Georgia" w:eastAsia="Google Sans Text" w:hAnsi="Georgia" w:cstheme="minorHAnsi"/>
          <w:bCs/>
          <w:color w:val="1B1C1D"/>
        </w:rPr>
        <w:t xml:space="preserve">ions along the rivers. This </w:t>
      </w:r>
      <w:r w:rsidRPr="00BA65B8">
        <w:rPr>
          <w:rFonts w:ascii="Georgia" w:eastAsia="Google Sans Text" w:hAnsi="Georgia" w:cstheme="minorHAnsi"/>
          <w:bCs/>
          <w:color w:val="1B1C1D"/>
        </w:rPr>
        <w:t>method helps to identify the spatial extent and immediate versus delayed impacts of dam construction on river flow.</w:t>
      </w:r>
    </w:p>
    <w:p w14:paraId="47D0D10D" w14:textId="51A7C616" w:rsidR="00E54E17" w:rsidRPr="00BA65B8" w:rsidRDefault="00E54E17" w:rsidP="00D55FDA">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b/>
          <w:color w:val="1B1C1D"/>
        </w:rPr>
        <w:t xml:space="preserve">Comparison of </w:t>
      </w:r>
      <w:r w:rsidR="00A06AF4" w:rsidRPr="00BA65B8">
        <w:rPr>
          <w:rFonts w:ascii="Georgia" w:eastAsia="Google Sans Text" w:hAnsi="Georgia" w:cstheme="minorHAnsi"/>
          <w:b/>
          <w:color w:val="1B1C1D"/>
        </w:rPr>
        <w:t>pre</w:t>
      </w:r>
      <w:r w:rsidRPr="00BA65B8">
        <w:rPr>
          <w:rFonts w:ascii="Georgia" w:eastAsia="Google Sans Text" w:hAnsi="Georgia" w:cstheme="minorHAnsi"/>
          <w:b/>
          <w:color w:val="1B1C1D"/>
        </w:rPr>
        <w:t xml:space="preserve">- and </w:t>
      </w:r>
      <w:r w:rsidR="00A06AF4" w:rsidRPr="00BA65B8">
        <w:rPr>
          <w:rFonts w:ascii="Georgia" w:eastAsia="Google Sans Text" w:hAnsi="Georgia" w:cstheme="minorHAnsi"/>
          <w:b/>
          <w:color w:val="1B1C1D"/>
        </w:rPr>
        <w:t>post</w:t>
      </w:r>
      <w:r w:rsidRPr="00BA65B8">
        <w:rPr>
          <w:rFonts w:ascii="Georgia" w:eastAsia="Google Sans Text" w:hAnsi="Georgia" w:cstheme="minorHAnsi"/>
          <w:b/>
          <w:color w:val="1B1C1D"/>
        </w:rPr>
        <w:t>-</w:t>
      </w:r>
      <w:r w:rsidR="00A06AF4" w:rsidRPr="00BA65B8">
        <w:rPr>
          <w:rFonts w:ascii="Georgia" w:eastAsia="Google Sans Text" w:hAnsi="Georgia" w:cstheme="minorHAnsi"/>
          <w:b/>
          <w:color w:val="1B1C1D"/>
        </w:rPr>
        <w:t>damming periods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quantify the impact of damming on the rivers' flow regimes, the average discharge and seasonal flow patterns were compared </w:t>
      </w:r>
      <w:r w:rsidR="00B26528" w:rsidRPr="00BA65B8">
        <w:rPr>
          <w:rFonts w:ascii="Georgia" w:eastAsia="Google Sans Text" w:hAnsi="Georgia" w:cstheme="minorHAnsi"/>
          <w:color w:val="1B1C1D"/>
        </w:rPr>
        <w:t>for</w:t>
      </w:r>
      <w:r w:rsidRPr="00BA65B8">
        <w:rPr>
          <w:rFonts w:ascii="Georgia" w:eastAsia="Google Sans Text" w:hAnsi="Georgia" w:cstheme="minorHAnsi"/>
          <w:color w:val="1B1C1D"/>
        </w:rPr>
        <w:t xml:space="preserve"> before the operation of major dams and after their significant operational phases. This comparison was conducted separately for the 12 </w:t>
      </w:r>
      <w:r w:rsidR="00D55FDA" w:rsidRPr="00BA65B8">
        <w:rPr>
          <w:rFonts w:ascii="Georgia" w:eastAsia="Google Sans Text" w:hAnsi="Georgia" w:cstheme="minorHAnsi"/>
          <w:color w:val="1B1C1D"/>
        </w:rPr>
        <w:t xml:space="preserve">close and 12 </w:t>
      </w:r>
      <w:r w:rsidR="0036188C" w:rsidRPr="00BA65B8">
        <w:rPr>
          <w:rFonts w:ascii="Georgia" w:eastAsia="Google Sans Text" w:hAnsi="Georgia" w:cstheme="minorHAnsi"/>
          <w:color w:val="1B1C1D"/>
        </w:rPr>
        <w:t>far</w:t>
      </w:r>
      <w:r w:rsidR="0036188C">
        <w:rPr>
          <w:rFonts w:ascii="Georgia" w:eastAsia="Google Sans Text" w:hAnsi="Georgia" w:cstheme="minorHAnsi"/>
          <w:color w:val="1B1C1D"/>
        </w:rPr>
        <w:t xml:space="preserve">-dam </w:t>
      </w:r>
      <w:r w:rsidRPr="00BA65B8">
        <w:rPr>
          <w:rFonts w:ascii="Georgia" w:eastAsia="Google Sans Text" w:hAnsi="Georgia" w:cstheme="minorHAnsi"/>
          <w:color w:val="1B1C1D"/>
        </w:rPr>
        <w:t xml:space="preserve">stations </w:t>
      </w:r>
      <w:r w:rsidR="00C43504" w:rsidRPr="00BA65B8">
        <w:rPr>
          <w:rFonts w:ascii="Georgia" w:eastAsia="Google Sans Text" w:hAnsi="Georgia" w:cstheme="minorHAnsi"/>
          <w:color w:val="1B1C1D"/>
        </w:rPr>
        <w:t xml:space="preserve">from the dams </w:t>
      </w:r>
      <w:r w:rsidRPr="00BA65B8">
        <w:rPr>
          <w:rFonts w:ascii="Georgia" w:eastAsia="Google Sans Text" w:hAnsi="Georgia" w:cstheme="minorHAnsi"/>
          <w:color w:val="1B1C1D"/>
        </w:rPr>
        <w:t>to assess the differential impacts of damming on discharge depending on the distance from the dams.</w:t>
      </w:r>
    </w:p>
    <w:p w14:paraId="30F0C9F9" w14:textId="4330526E" w:rsidR="00E54E17" w:rsidRPr="00BA65B8" w:rsidRDefault="00E54E17" w:rsidP="00C43504">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Differential </w:t>
      </w:r>
      <w:r w:rsidR="00A06AF4" w:rsidRPr="00BA65B8">
        <w:rPr>
          <w:rFonts w:ascii="Georgia" w:eastAsia="Google Sans Text" w:hAnsi="Georgia" w:cstheme="minorHAnsi"/>
          <w:b/>
          <w:color w:val="1B1C1D"/>
        </w:rPr>
        <w:t xml:space="preserve">analysis </w:t>
      </w:r>
      <w:r w:rsidRPr="00BA65B8">
        <w:rPr>
          <w:rFonts w:ascii="Georgia" w:eastAsia="Google Sans Text" w:hAnsi="Georgia" w:cstheme="minorHAnsi"/>
          <w:b/>
          <w:color w:val="1B1C1D"/>
        </w:rPr>
        <w:t xml:space="preserve">of </w:t>
      </w:r>
      <w:bookmarkStart w:id="50" w:name="_Hlk196508986"/>
      <w:bookmarkStart w:id="51" w:name="_Hlk196508878"/>
      <w:r w:rsidR="00B74441">
        <w:rPr>
          <w:rFonts w:ascii="Georgia" w:eastAsia="Google Sans Text" w:hAnsi="Georgia" w:cstheme="minorHAnsi"/>
          <w:b/>
          <w:color w:val="1B1C1D"/>
        </w:rPr>
        <w:t>close</w:t>
      </w:r>
      <w:bookmarkEnd w:id="50"/>
      <w:r w:rsidR="00C43504" w:rsidRPr="00BA65B8">
        <w:rPr>
          <w:rFonts w:ascii="Georgia" w:eastAsia="Google Sans Text" w:hAnsi="Georgia" w:cstheme="minorHAnsi"/>
          <w:b/>
          <w:color w:val="1B1C1D"/>
        </w:rPr>
        <w:t xml:space="preserve"> and far</w:t>
      </w:r>
      <w:r w:rsidR="008E791D">
        <w:rPr>
          <w:rFonts w:ascii="Georgia" w:eastAsia="Google Sans Text" w:hAnsi="Georgia" w:cstheme="minorHAnsi"/>
          <w:b/>
          <w:color w:val="1B1C1D"/>
        </w:rPr>
        <w:t xml:space="preserve"> dam</w:t>
      </w:r>
      <w:r w:rsidR="00A06AF4" w:rsidRPr="00BA65B8">
        <w:rPr>
          <w:rFonts w:ascii="Georgia" w:eastAsia="Google Sans Text" w:hAnsi="Georgia" w:cstheme="minorHAnsi"/>
          <w:b/>
          <w:color w:val="1B1C1D"/>
        </w:rPr>
        <w:t xml:space="preserve"> </w:t>
      </w:r>
      <w:bookmarkEnd w:id="51"/>
      <w:r w:rsidR="00A06AF4" w:rsidRPr="00BA65B8">
        <w:rPr>
          <w:rFonts w:ascii="Georgia" w:eastAsia="Google Sans Text" w:hAnsi="Georgia" w:cstheme="minorHAnsi"/>
          <w:b/>
          <w:color w:val="1B1C1D"/>
        </w:rPr>
        <w:t>stations</w:t>
      </w:r>
      <w:r w:rsidR="00C43504" w:rsidRPr="00BA65B8">
        <w:rPr>
          <w:rFonts w:ascii="Georgia" w:eastAsia="Google Sans Text" w:hAnsi="Georgia" w:cstheme="minorHAnsi"/>
          <w:b/>
          <w:color w:val="1B1C1D"/>
        </w:rPr>
        <w:t xml:space="preserve"> to the dams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Finally, a comparative analysis was conducted between the discharge patterns observed at the </w:t>
      </w:r>
      <w:r w:rsidR="00C43504" w:rsidRPr="00BA65B8">
        <w:rPr>
          <w:rFonts w:ascii="Georgia" w:eastAsia="Google Sans Text" w:hAnsi="Georgia" w:cstheme="minorHAnsi"/>
          <w:color w:val="1B1C1D"/>
        </w:rPr>
        <w:t>close</w:t>
      </w:r>
      <w:r w:rsidRPr="00BA65B8">
        <w:rPr>
          <w:rFonts w:ascii="Georgia" w:eastAsia="Google Sans Text" w:hAnsi="Georgia" w:cstheme="minorHAnsi"/>
          <w:color w:val="1B1C1D"/>
        </w:rPr>
        <w:t xml:space="preserve">-dam stations and the </w:t>
      </w:r>
      <w:r w:rsidR="00A06AF4" w:rsidRPr="00BA65B8">
        <w:rPr>
          <w:rFonts w:ascii="Georgia" w:eastAsia="Google Sans Text" w:hAnsi="Georgia" w:cstheme="minorHAnsi"/>
          <w:color w:val="1B1C1D"/>
        </w:rPr>
        <w:t>far-dam</w:t>
      </w:r>
      <w:r w:rsidRPr="00BA65B8">
        <w:rPr>
          <w:rFonts w:ascii="Georgia" w:eastAsia="Google Sans Text" w:hAnsi="Georgia" w:cstheme="minorHAnsi"/>
          <w:color w:val="1B1C1D"/>
        </w:rPr>
        <w:t xml:space="preserve"> stations for the same </w:t>
      </w:r>
      <w:r w:rsidR="00A06AF4" w:rsidRPr="00BA65B8">
        <w:rPr>
          <w:rFonts w:ascii="Georgia" w:eastAsia="Google Sans Text" w:hAnsi="Georgia" w:cstheme="minorHAnsi"/>
          <w:color w:val="1B1C1D"/>
        </w:rPr>
        <w:t>periods</w:t>
      </w:r>
      <w:r w:rsidRPr="00BA65B8">
        <w:rPr>
          <w:rFonts w:ascii="Georgia" w:eastAsia="Google Sans Text" w:hAnsi="Georgia" w:cstheme="minorHAnsi"/>
          <w:color w:val="1B1C1D"/>
        </w:rPr>
        <w:t>.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r w:rsidR="00E506F3" w:rsidRPr="00BA65B8">
        <w:rPr>
          <w:rFonts w:ascii="Georgia" w:eastAsia="Google Sans Text" w:hAnsi="Georgia" w:cstheme="minorHAnsi"/>
          <w:color w:val="1B1C1D"/>
        </w:rPr>
        <w:t xml:space="preserve"> and drought</w:t>
      </w:r>
      <w:r w:rsidRPr="00BA65B8">
        <w:rPr>
          <w:rFonts w:ascii="Georgia" w:eastAsia="Google Sans Text" w:hAnsi="Georgia" w:cstheme="minorHAnsi"/>
          <w:color w:val="1B1C1D"/>
        </w:rPr>
        <w:t>.</w:t>
      </w:r>
    </w:p>
    <w:p w14:paraId="20811EAA" w14:textId="308A4822" w:rsidR="00E54E17" w:rsidRPr="00BA65B8" w:rsidRDefault="00E54E17" w:rsidP="006702E1">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w:t>
      </w:r>
      <w:r w:rsidR="00D608FF" w:rsidRPr="00BA65B8">
        <w:rPr>
          <w:rFonts w:ascii="Georgia" w:eastAsia="Google Sans Text" w:hAnsi="Georgia" w:cstheme="minorHAnsi"/>
          <w:color w:val="1B1C1D"/>
        </w:rPr>
        <w:t>o</w:t>
      </w:r>
      <w:r w:rsidRPr="00BA65B8">
        <w:rPr>
          <w:rFonts w:ascii="Georgia" w:eastAsia="Google Sans Text" w:hAnsi="Georgia" w:cstheme="minorHAnsi"/>
          <w:color w:val="1B1C1D"/>
        </w:rPr>
        <w:t>se</w:t>
      </w:r>
      <w:r w:rsidR="00D608FF" w:rsidRPr="00BA65B8">
        <w:rPr>
          <w:rFonts w:ascii="Georgia" w:eastAsia="Google Sans Text" w:hAnsi="Georgia" w:cstheme="minorHAnsi"/>
          <w:color w:val="1B1C1D"/>
        </w:rPr>
        <w:t xml:space="preserve"> above</w:t>
      </w:r>
      <w:r w:rsidRPr="00BA65B8">
        <w:rPr>
          <w:rFonts w:ascii="Georgia" w:eastAsia="Google Sans Text" w:hAnsi="Georgia" w:cstheme="minorHAnsi"/>
          <w:color w:val="1B1C1D"/>
        </w:rPr>
        <w:t xml:space="preserve"> methodologies collectively provide a robust framework for analyzing the complex interactions between damming, </w:t>
      </w:r>
      <w:r w:rsidR="006702E1"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the discharge of the Tigris and Euphrates rivers over the study period, while also accounting for the spatial variability of these impacts </w:t>
      </w:r>
      <w:r w:rsidR="00082446" w:rsidRPr="00BA65B8">
        <w:rPr>
          <w:rFonts w:ascii="Georgia" w:eastAsia="Google Sans Text" w:hAnsi="Georgia" w:cstheme="minorHAnsi"/>
          <w:color w:val="1B1C1D"/>
        </w:rPr>
        <w:t>using</w:t>
      </w:r>
      <w:r w:rsidRPr="00BA65B8">
        <w:rPr>
          <w:rFonts w:ascii="Georgia" w:eastAsia="Google Sans Text" w:hAnsi="Georgia" w:cstheme="minorHAnsi"/>
          <w:color w:val="1B1C1D"/>
        </w:rPr>
        <w:t xml:space="preserve"> </w:t>
      </w:r>
      <w:r w:rsidR="00B74441">
        <w:rPr>
          <w:rFonts w:ascii="Georgia" w:eastAsia="Google Sans Text" w:hAnsi="Georgia" w:cstheme="minorHAnsi"/>
          <w:color w:val="1B1C1D"/>
        </w:rPr>
        <w:t>close-dam</w:t>
      </w:r>
      <w:r w:rsidR="00082446">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w:t>
      </w:r>
      <w:r w:rsidR="005C0E7B" w:rsidRPr="00BA65B8">
        <w:rPr>
          <w:rFonts w:ascii="Georgia" w:eastAsia="Google Sans Text" w:hAnsi="Georgia" w:cstheme="minorHAnsi"/>
          <w:color w:val="1B1C1D"/>
        </w:rPr>
        <w:t>regarding timelines of dam construction</w:t>
      </w:r>
      <w:r w:rsidR="005C0E7B" w:rsidRPr="00BA65B8">
        <w:rPr>
          <w:rFonts w:ascii="Georgia" w:eastAsia="Google Sans Text" w:hAnsi="Georgia" w:cstheme="minorHAnsi"/>
          <w:b/>
          <w:color w:val="1B1C1D"/>
        </w:rPr>
        <w:t xml:space="preserve"> </w:t>
      </w:r>
      <w:r w:rsidRPr="00BA65B8">
        <w:rPr>
          <w:rFonts w:ascii="Georgia" w:eastAsia="Google Sans Text" w:hAnsi="Georgia" w:cstheme="minorHAnsi"/>
          <w:color w:val="1B1C1D"/>
        </w:rPr>
        <w:t>and far-from-dam stations.</w:t>
      </w:r>
    </w:p>
    <w:p w14:paraId="53C00D03" w14:textId="648E1BF4" w:rsidR="00171193" w:rsidRPr="00BA65B8" w:rsidRDefault="00171193"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85C2B60" w14:textId="1CBAADFA" w:rsidR="00D608FF" w:rsidRDefault="009E4396"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tl/>
        </w:rPr>
      </w:pPr>
      <w:r w:rsidRPr="009E4396">
        <w:lastRenderedPageBreak/>
        <w:t xml:space="preserve"> </w:t>
      </w:r>
      <w:r>
        <w:rPr>
          <w:noProof/>
        </w:rPr>
        <w:drawing>
          <wp:inline distT="0" distB="0" distL="0" distR="0" wp14:anchorId="4FEF5926" wp14:editId="79A8CCC1">
            <wp:extent cx="6057159" cy="4581051"/>
            <wp:effectExtent l="0" t="0" r="1270" b="0"/>
            <wp:docPr id="12396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066351" cy="4588003"/>
                    </a:xfrm>
                    <a:prstGeom prst="rect">
                      <a:avLst/>
                    </a:prstGeom>
                    <a:noFill/>
                    <a:ln>
                      <a:noFill/>
                    </a:ln>
                  </pic:spPr>
                </pic:pic>
              </a:graphicData>
            </a:graphic>
          </wp:inline>
        </w:drawing>
      </w:r>
    </w:p>
    <w:p w14:paraId="520D9F77" w14:textId="3EB3CF32" w:rsidR="001527E3" w:rsidRPr="00BA65B8" w:rsidRDefault="001527E3" w:rsidP="001527E3">
      <w:pPr>
        <w:spacing w:after="0" w:line="240" w:lineRule="auto"/>
        <w:ind w:left="105"/>
        <w:jc w:val="center"/>
        <w:rPr>
          <w:rFonts w:ascii="Georgia" w:hAnsi="Georgia" w:cstheme="minorHAnsi"/>
          <w:lang w:bidi="fa-IR"/>
        </w:rPr>
      </w:pPr>
      <w:r w:rsidRPr="00BA65B8">
        <w:rPr>
          <w:rFonts w:ascii="Georgia" w:hAnsi="Georgia" w:cstheme="minorHAnsi"/>
        </w:rPr>
        <w:t xml:space="preserve">Fig. </w:t>
      </w:r>
      <w:r>
        <w:rPr>
          <w:rFonts w:ascii="Georgia" w:hAnsi="Georgia" w:cstheme="minorHAnsi"/>
        </w:rPr>
        <w:t>3</w:t>
      </w:r>
      <w:r w:rsidRPr="00BA65B8">
        <w:rPr>
          <w:rFonts w:ascii="Georgia" w:hAnsi="Georgia" w:cstheme="minorHAnsi"/>
        </w:rPr>
        <w:t xml:space="preserve">. </w:t>
      </w:r>
      <w:r>
        <w:rPr>
          <w:rFonts w:ascii="Georgia" w:hAnsi="Georgia" w:cstheme="minorHAnsi"/>
        </w:rPr>
        <w:t>Flowchart of general steps of the study</w:t>
      </w:r>
      <w:r w:rsidRPr="00BA65B8">
        <w:rPr>
          <w:rFonts w:ascii="Georgia" w:hAnsi="Georgia" w:cstheme="minorHAnsi"/>
        </w:rPr>
        <w:t xml:space="preserve"> </w:t>
      </w:r>
    </w:p>
    <w:p w14:paraId="5692C669" w14:textId="08ECA99D" w:rsidR="007A7AAC" w:rsidRPr="00BA65B8" w:rsidDel="00383720" w:rsidRDefault="007A7AAC" w:rsidP="00285F30">
      <w:pPr>
        <w:pBdr>
          <w:top w:val="nil"/>
          <w:left w:val="nil"/>
          <w:bottom w:val="nil"/>
          <w:right w:val="nil"/>
          <w:between w:val="nil"/>
        </w:pBdr>
        <w:spacing w:before="240" w:after="240" w:line="276" w:lineRule="auto"/>
        <w:jc w:val="lowKashida"/>
        <w:rPr>
          <w:del w:id="52" w:author="Mosen Bakhtiari" w:date="2025-10-12T21:54:00Z"/>
          <w:rFonts w:ascii="Georgia" w:eastAsia="Google Sans Text" w:hAnsi="Georgia" w:cstheme="minorHAnsi"/>
          <w:color w:val="1B1C1D"/>
        </w:rPr>
      </w:pPr>
    </w:p>
    <w:p w14:paraId="148224FF"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5. Results</w:t>
      </w:r>
    </w:p>
    <w:p w14:paraId="12071E1F" w14:textId="39445C54" w:rsidR="0084387A" w:rsidRPr="00BA65B8" w:rsidRDefault="0084387A" w:rsidP="0084387A">
      <w:pPr>
        <w:rPr>
          <w:rFonts w:ascii="Georgia" w:hAnsi="Georgia" w:cstheme="minorHAnsi"/>
        </w:rPr>
      </w:pPr>
      <w:bookmarkStart w:id="53" w:name="_Hlk196509193"/>
      <w:r w:rsidRPr="00BA65B8">
        <w:rPr>
          <w:rFonts w:ascii="Georgia" w:hAnsi="Georgia" w:cstheme="minorHAnsi"/>
          <w:b/>
          <w:bCs/>
        </w:rPr>
        <w:t xml:space="preserve">Annual </w:t>
      </w:r>
      <w:r w:rsidR="002F36D1" w:rsidRPr="00BA65B8">
        <w:rPr>
          <w:rFonts w:ascii="Georgia" w:hAnsi="Georgia" w:cstheme="minorHAnsi"/>
          <w:b/>
          <w:bCs/>
        </w:rPr>
        <w:t xml:space="preserve">river </w:t>
      </w:r>
      <w:r w:rsidRPr="00BA65B8">
        <w:rPr>
          <w:rFonts w:ascii="Georgia" w:hAnsi="Georgia" w:cstheme="minorHAnsi"/>
          <w:b/>
          <w:bCs/>
        </w:rPr>
        <w:t>discharge and drought changes</w:t>
      </w:r>
    </w:p>
    <w:bookmarkEnd w:id="53"/>
    <w:p w14:paraId="04B81FA8" w14:textId="476463A0" w:rsidR="00033A9C" w:rsidRPr="00BA65B8" w:rsidRDefault="00CA0B9B" w:rsidP="007710DE">
      <w:pPr>
        <w:jc w:val="lowKashida"/>
        <w:rPr>
          <w:rFonts w:ascii="Georgia" w:hAnsi="Georgia" w:cstheme="minorHAnsi"/>
          <w:lang w:bidi="fa-IR"/>
        </w:rPr>
      </w:pPr>
      <w:r w:rsidRPr="00BA65B8">
        <w:rPr>
          <w:rFonts w:ascii="Georgia" w:hAnsi="Georgia" w:cstheme="minorHAnsi"/>
          <w:lang w:bidi="fa-IR"/>
        </w:rPr>
        <w:t>Figures</w:t>
      </w:r>
      <w:r w:rsidR="008F0796" w:rsidRPr="00BA65B8">
        <w:rPr>
          <w:rFonts w:ascii="Georgia" w:hAnsi="Georgia" w:cstheme="minorHAnsi"/>
          <w:lang w:bidi="fa-IR"/>
        </w:rPr>
        <w:t xml:space="preserve"> </w:t>
      </w:r>
      <w:r w:rsidR="006D4915">
        <w:rPr>
          <w:rFonts w:ascii="Georgia" w:hAnsi="Georgia" w:cstheme="minorHAnsi"/>
          <w:lang w:bidi="fa-IR"/>
        </w:rPr>
        <w:t>4</w:t>
      </w:r>
      <w:r w:rsidR="006D4915" w:rsidRPr="00BA65B8">
        <w:rPr>
          <w:rFonts w:ascii="Georgia" w:hAnsi="Georgia" w:cstheme="minorHAnsi"/>
          <w:lang w:bidi="fa-IR"/>
        </w:rPr>
        <w:t xml:space="preserve"> </w:t>
      </w:r>
      <w:r w:rsidR="008F0796" w:rsidRPr="00BA65B8">
        <w:rPr>
          <w:rFonts w:ascii="Georgia" w:hAnsi="Georgia" w:cstheme="minorHAnsi"/>
          <w:lang w:bidi="fa-IR"/>
        </w:rPr>
        <w:t>and</w:t>
      </w:r>
      <w:r w:rsidR="001527E3">
        <w:rPr>
          <w:rFonts w:ascii="Georgia" w:hAnsi="Georgia" w:cstheme="minorHAnsi"/>
          <w:lang w:bidi="fa-IR"/>
        </w:rPr>
        <w:t xml:space="preserve"> </w:t>
      </w:r>
      <w:r w:rsidR="006D4915">
        <w:rPr>
          <w:rFonts w:ascii="Georgia" w:hAnsi="Georgia" w:cstheme="minorHAnsi"/>
          <w:lang w:bidi="fa-IR"/>
        </w:rPr>
        <w:t>5</w:t>
      </w:r>
      <w:r w:rsidR="006D4915" w:rsidRPr="00BA65B8">
        <w:rPr>
          <w:rFonts w:ascii="Georgia" w:hAnsi="Georgia" w:cstheme="minorHAnsi"/>
          <w:lang w:bidi="fa-IR"/>
        </w:rPr>
        <w:t xml:space="preserve"> </w:t>
      </w:r>
      <w:r w:rsidR="00033A9C" w:rsidRPr="00BA65B8">
        <w:rPr>
          <w:rFonts w:ascii="Georgia" w:hAnsi="Georgia" w:cstheme="minorHAnsi"/>
          <w:lang w:bidi="fa-IR"/>
        </w:rPr>
        <w:t>illustrate annual change</w:t>
      </w:r>
      <w:r w:rsidR="00D929FB" w:rsidRPr="00BA65B8">
        <w:rPr>
          <w:rFonts w:ascii="Georgia" w:hAnsi="Georgia" w:cstheme="minorHAnsi"/>
          <w:lang w:bidi="fa-IR"/>
        </w:rPr>
        <w:t>s</w:t>
      </w:r>
      <w:r w:rsidR="00033A9C" w:rsidRPr="00BA65B8">
        <w:rPr>
          <w:rFonts w:ascii="Georgia" w:hAnsi="Georgia" w:cstheme="minorHAnsi"/>
          <w:lang w:bidi="fa-IR"/>
        </w:rPr>
        <w:t xml:space="preserve"> of discharge </w:t>
      </w:r>
      <w:r w:rsidR="008A4A6D" w:rsidRPr="00BA65B8">
        <w:rPr>
          <w:rFonts w:ascii="Georgia" w:hAnsi="Georgia" w:cstheme="minorHAnsi"/>
          <w:lang w:bidi="fa-IR"/>
        </w:rPr>
        <w:t>(m</w:t>
      </w:r>
      <w:r w:rsidR="008A4A6D" w:rsidRPr="00BA65B8">
        <w:rPr>
          <w:rFonts w:ascii="Georgia" w:hAnsi="Georgia" w:cstheme="minorHAnsi"/>
          <w:vertAlign w:val="superscript"/>
          <w:lang w:bidi="fa-IR"/>
        </w:rPr>
        <w:t>3</w:t>
      </w:r>
      <w:r w:rsidR="008A4A6D" w:rsidRPr="00BA65B8">
        <w:rPr>
          <w:rFonts w:ascii="Georgia" w:hAnsi="Georgia" w:cstheme="minorHAnsi"/>
          <w:lang w:bidi="fa-IR"/>
        </w:rPr>
        <w:t xml:space="preserve">/s) </w:t>
      </w:r>
      <w:r w:rsidR="00033A9C" w:rsidRPr="00BA65B8">
        <w:rPr>
          <w:rFonts w:ascii="Georgia" w:hAnsi="Georgia" w:cstheme="minorHAnsi"/>
          <w:lang w:bidi="fa-IR"/>
        </w:rPr>
        <w:t xml:space="preserve">and drought </w:t>
      </w:r>
      <w:r w:rsidR="00D929FB" w:rsidRPr="00BA65B8">
        <w:rPr>
          <w:rFonts w:ascii="Georgia" w:hAnsi="Georgia" w:cstheme="minorHAnsi"/>
          <w:lang w:bidi="fa-IR"/>
        </w:rPr>
        <w:t>for both</w:t>
      </w:r>
      <w:r w:rsidR="00033A9C" w:rsidRPr="00BA65B8">
        <w:rPr>
          <w:rFonts w:ascii="Georgia" w:hAnsi="Georgia" w:cstheme="minorHAnsi"/>
          <w:lang w:bidi="fa-IR"/>
        </w:rPr>
        <w:t xml:space="preserve"> </w:t>
      </w:r>
      <w:bookmarkStart w:id="54" w:name="_Hlk196509862"/>
      <w:r w:rsidRPr="00BA65B8">
        <w:rPr>
          <w:rFonts w:ascii="Georgia" w:hAnsi="Georgia" w:cstheme="minorHAnsi"/>
          <w:lang w:bidi="fa-IR"/>
        </w:rPr>
        <w:t>close and far stations to the main dams on the TEB</w:t>
      </w:r>
      <w:bookmarkEnd w:id="54"/>
      <w:r w:rsidR="001527E3">
        <w:rPr>
          <w:rFonts w:ascii="Georgia" w:hAnsi="Georgia" w:cstheme="minorHAnsi"/>
          <w:lang w:bidi="fa-IR"/>
        </w:rPr>
        <w:t xml:space="preserve"> </w:t>
      </w:r>
      <w:r w:rsidR="00D929FB" w:rsidRPr="00BA65B8">
        <w:rPr>
          <w:rFonts w:ascii="Georgia" w:hAnsi="Georgia" w:cstheme="minorHAnsi"/>
          <w:lang w:bidi="fa-IR"/>
        </w:rPr>
        <w:t>during 1979 to 2022</w:t>
      </w:r>
      <w:r w:rsidR="00B819E1" w:rsidRPr="00BA65B8">
        <w:rPr>
          <w:rFonts w:ascii="Georgia" w:hAnsi="Georgia" w:cstheme="minorHAnsi"/>
          <w:lang w:bidi="fa-IR"/>
        </w:rPr>
        <w:t>, respectively</w:t>
      </w:r>
      <w:r w:rsidR="005669CB" w:rsidRPr="00BA65B8">
        <w:rPr>
          <w:rFonts w:ascii="Georgia" w:hAnsi="Georgia" w:cstheme="minorHAnsi"/>
          <w:lang w:bidi="fa-IR"/>
        </w:rPr>
        <w:t xml:space="preserve">. PDSIs were categorized in 8 classes from </w:t>
      </w:r>
      <w:r w:rsidR="00CC7E98" w:rsidRPr="00BA65B8">
        <w:rPr>
          <w:rFonts w:ascii="Georgia" w:hAnsi="Georgia" w:cstheme="minorHAnsi"/>
          <w:lang w:bidi="fa-IR"/>
        </w:rPr>
        <w:t>extreme</w:t>
      </w:r>
      <w:r w:rsidR="005669CB" w:rsidRPr="00BA65B8">
        <w:rPr>
          <w:rFonts w:ascii="Georgia" w:hAnsi="Georgia" w:cstheme="minorHAnsi"/>
          <w:lang w:bidi="fa-IR"/>
        </w:rPr>
        <w:t xml:space="preserve"> </w:t>
      </w:r>
      <w:r w:rsidR="007710DE" w:rsidRPr="00BA65B8">
        <w:rPr>
          <w:rFonts w:ascii="Georgia" w:hAnsi="Georgia" w:cstheme="minorHAnsi"/>
          <w:lang w:bidi="fa-IR"/>
        </w:rPr>
        <w:t xml:space="preserve">dry </w:t>
      </w:r>
      <w:r w:rsidR="005669CB" w:rsidRPr="00BA65B8">
        <w:rPr>
          <w:rFonts w:ascii="Georgia" w:hAnsi="Georgia" w:cstheme="minorHAnsi"/>
          <w:lang w:bidi="fa-IR"/>
        </w:rPr>
        <w:t xml:space="preserve">(highest red vertical dash line) to </w:t>
      </w:r>
      <w:r w:rsidR="007710DE" w:rsidRPr="00BA65B8">
        <w:rPr>
          <w:rFonts w:ascii="Georgia" w:hAnsi="Georgia" w:cstheme="minorHAnsi"/>
          <w:lang w:bidi="fa-IR"/>
        </w:rPr>
        <w:t xml:space="preserve">extreme </w:t>
      </w:r>
      <w:r w:rsidR="005669CB" w:rsidRPr="00BA65B8">
        <w:rPr>
          <w:rFonts w:ascii="Georgia" w:hAnsi="Georgia" w:cstheme="minorHAnsi"/>
          <w:lang w:bidi="fa-IR"/>
        </w:rPr>
        <w:t xml:space="preserve">wet (highest blue vertical dash line) </w:t>
      </w:r>
      <w:r w:rsidR="007710DE" w:rsidRPr="00BA65B8">
        <w:rPr>
          <w:rFonts w:ascii="Georgia" w:hAnsi="Georgia" w:cstheme="minorHAnsi"/>
          <w:lang w:bidi="fa-IR"/>
        </w:rPr>
        <w:t xml:space="preserve">times </w:t>
      </w:r>
      <w:r w:rsidR="005669CB" w:rsidRPr="00BA65B8">
        <w:rPr>
          <w:rFonts w:ascii="Georgia" w:hAnsi="Georgia" w:cstheme="minorHAnsi"/>
          <w:lang w:bidi="fa-IR"/>
        </w:rPr>
        <w:t xml:space="preserve">and PDSIs between -1 and 1 </w:t>
      </w:r>
      <w:r w:rsidR="007710DE" w:rsidRPr="00BA65B8">
        <w:rPr>
          <w:rFonts w:ascii="Georgia" w:hAnsi="Georgia" w:cstheme="minorHAnsi"/>
          <w:lang w:bidi="fa-IR"/>
        </w:rPr>
        <w:t>are no presented in the figures</w:t>
      </w:r>
      <w:r w:rsidR="005669CB" w:rsidRPr="00BA65B8">
        <w:rPr>
          <w:rFonts w:ascii="Georgia" w:hAnsi="Georgia" w:cstheme="minorHAnsi"/>
          <w:lang w:bidi="fa-IR"/>
        </w:rPr>
        <w:t>.</w:t>
      </w:r>
      <w:r w:rsidR="00B819E1" w:rsidRPr="00BA65B8">
        <w:rPr>
          <w:rFonts w:ascii="Georgia" w:hAnsi="Georgia" w:cstheme="minorHAnsi"/>
          <w:lang w:bidi="fa-IR"/>
        </w:rPr>
        <w:t xml:space="preserve"> </w:t>
      </w:r>
    </w:p>
    <w:p w14:paraId="361B56B7" w14:textId="492D6D74" w:rsidR="0084387A" w:rsidRPr="00BA65B8" w:rsidDel="00D41771" w:rsidRDefault="0084387A" w:rsidP="0084387A">
      <w:pPr>
        <w:rPr>
          <w:del w:id="55" w:author="Mosen Bakhtiari" w:date="2025-10-07T17:13:00Z"/>
          <w:rFonts w:ascii="Georgia" w:hAnsi="Georgia" w:cstheme="minorHAnsi"/>
          <w:rtl/>
          <w:lang w:bidi="fa-IR"/>
        </w:rPr>
      </w:pPr>
    </w:p>
    <w:tbl>
      <w:tblPr>
        <w:tblStyle w:val="TableGrid"/>
        <w:tblW w:w="12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6"/>
        <w:gridCol w:w="48"/>
        <w:gridCol w:w="5851"/>
      </w:tblGrid>
      <w:tr w:rsidR="009E4396" w:rsidRPr="00BA65B8" w:rsidDel="00D41771" w14:paraId="17F1780B" w14:textId="6F726AAF" w:rsidTr="009E4396">
        <w:trPr>
          <w:trHeight w:val="2834"/>
          <w:jc w:val="center"/>
          <w:del w:id="56" w:author="Mosen Bakhtiari" w:date="2025-10-07T17:12:00Z"/>
        </w:trPr>
        <w:tc>
          <w:tcPr>
            <w:tcW w:w="7632" w:type="dxa"/>
            <w:vAlign w:val="center"/>
          </w:tcPr>
          <w:p w14:paraId="5EE45E2D" w14:textId="2B9DD7F4" w:rsidR="0084387A" w:rsidRPr="00BA65B8" w:rsidDel="00D41771" w:rsidRDefault="0084387A" w:rsidP="003462E4">
            <w:pPr>
              <w:spacing w:after="240"/>
              <w:jc w:val="center"/>
              <w:rPr>
                <w:del w:id="57" w:author="Mosen Bakhtiari" w:date="2025-10-07T17:12:00Z"/>
                <w:rFonts w:ascii="Georgia" w:hAnsi="Georgia" w:cstheme="minorHAnsi"/>
              </w:rPr>
            </w:pPr>
            <w:del w:id="58" w:author="Mosen Bakhtiari" w:date="2025-10-07T17:12:00Z">
              <w:r w:rsidRPr="00BA65B8" w:rsidDel="00D41771">
                <w:rPr>
                  <w:rFonts w:ascii="Georgia" w:hAnsi="Georgia" w:cstheme="minorHAnsi"/>
                  <w:noProof/>
                </w:rPr>
                <w:drawing>
                  <wp:inline distT="0" distB="0" distL="0" distR="0" wp14:anchorId="28402C68" wp14:editId="077048E2">
                    <wp:extent cx="3799660"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3820341" cy="197283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gridSpan w:val="2"/>
            <w:vAlign w:val="center"/>
          </w:tcPr>
          <w:p w14:paraId="79FDC813" w14:textId="7E0DB8AB" w:rsidR="0084387A" w:rsidRPr="00BA65B8" w:rsidDel="00D41771" w:rsidRDefault="0084387A" w:rsidP="009E4396">
            <w:pPr>
              <w:spacing w:after="240"/>
              <w:jc w:val="center"/>
              <w:rPr>
                <w:del w:id="59" w:author="Mosen Bakhtiari" w:date="2025-10-07T17:12:00Z"/>
                <w:rFonts w:ascii="Georgia" w:hAnsi="Georgia" w:cstheme="minorHAnsi"/>
              </w:rPr>
            </w:pPr>
            <w:del w:id="60" w:author="Mosen Bakhtiari" w:date="2025-10-07T17:12:00Z">
              <w:r w:rsidRPr="00BA65B8" w:rsidDel="00D41771">
                <w:rPr>
                  <w:rFonts w:ascii="Georgia" w:hAnsi="Georgia" w:cstheme="minorHAnsi"/>
                  <w:noProof/>
                </w:rPr>
                <w:drawing>
                  <wp:inline distT="0" distB="0" distL="0" distR="0" wp14:anchorId="79EBBA49" wp14:editId="0A9B6B4E">
                    <wp:extent cx="3607201"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b="-401"/>
                            <a:stretch/>
                          </pic:blipFill>
                          <pic:spPr bwMode="auto">
                            <a:xfrm>
                              <a:off x="0" y="0"/>
                              <a:ext cx="3616943" cy="186239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757DC45F" w14:textId="0755E473" w:rsidTr="009E4396">
        <w:trPr>
          <w:jc w:val="center"/>
          <w:del w:id="61" w:author="Mosen Bakhtiari" w:date="2025-10-07T17:12:00Z"/>
        </w:trPr>
        <w:tc>
          <w:tcPr>
            <w:tcW w:w="7716" w:type="dxa"/>
            <w:gridSpan w:val="2"/>
            <w:vAlign w:val="center"/>
          </w:tcPr>
          <w:p w14:paraId="2596EA48" w14:textId="586AE4E3" w:rsidR="0084387A" w:rsidRPr="00BA65B8" w:rsidDel="00D41771" w:rsidRDefault="0084387A" w:rsidP="003462E4">
            <w:pPr>
              <w:spacing w:after="240"/>
              <w:jc w:val="center"/>
              <w:rPr>
                <w:del w:id="62" w:author="Mosen Bakhtiari" w:date="2025-10-07T17:12:00Z"/>
                <w:rFonts w:ascii="Georgia" w:hAnsi="Georgia" w:cstheme="minorHAnsi"/>
              </w:rPr>
            </w:pPr>
            <w:del w:id="63" w:author="Mosen Bakhtiari" w:date="2025-10-07T17:12:00Z">
              <w:r w:rsidRPr="00BA65B8" w:rsidDel="00D41771">
                <w:rPr>
                  <w:rFonts w:ascii="Georgia" w:hAnsi="Georgia" w:cstheme="minorHAnsi"/>
                  <w:noProof/>
                </w:rPr>
                <w:drawing>
                  <wp:inline distT="0" distB="0" distL="0" distR="0" wp14:anchorId="09B39B71" wp14:editId="0ADAE54D">
                    <wp:extent cx="375747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3828819" cy="189264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29A68D0C" w14:textId="624B8C65" w:rsidR="0084387A" w:rsidRPr="00BA65B8" w:rsidDel="00D41771" w:rsidRDefault="0084387A" w:rsidP="009E4396">
            <w:pPr>
              <w:spacing w:after="240"/>
              <w:jc w:val="center"/>
              <w:rPr>
                <w:del w:id="64" w:author="Mosen Bakhtiari" w:date="2025-10-07T17:12:00Z"/>
                <w:rFonts w:ascii="Georgia" w:hAnsi="Georgia" w:cstheme="minorHAnsi"/>
              </w:rPr>
            </w:pPr>
            <w:del w:id="65" w:author="Mosen Bakhtiari" w:date="2025-10-07T17:12:00Z">
              <w:r w:rsidRPr="00BA65B8" w:rsidDel="00D41771">
                <w:rPr>
                  <w:rFonts w:ascii="Georgia" w:hAnsi="Georgia" w:cstheme="minorHAnsi"/>
                  <w:noProof/>
                </w:rPr>
                <w:drawing>
                  <wp:inline distT="0" distB="0" distL="0" distR="0" wp14:anchorId="383C3004" wp14:editId="71BA1595">
                    <wp:extent cx="3525347" cy="1856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3560272" cy="187481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36534715" w14:textId="5ECCD92F" w:rsidTr="009E4396">
        <w:trPr>
          <w:jc w:val="center"/>
          <w:del w:id="66" w:author="Mosen Bakhtiari" w:date="2025-10-07T17:12:00Z"/>
        </w:trPr>
        <w:tc>
          <w:tcPr>
            <w:tcW w:w="7716" w:type="dxa"/>
            <w:gridSpan w:val="2"/>
            <w:vAlign w:val="center"/>
          </w:tcPr>
          <w:p w14:paraId="74E3677F" w14:textId="2C4BBC46" w:rsidR="0084387A" w:rsidRPr="00BA65B8" w:rsidDel="00D41771" w:rsidRDefault="0084387A" w:rsidP="003462E4">
            <w:pPr>
              <w:spacing w:after="240"/>
              <w:jc w:val="center"/>
              <w:rPr>
                <w:del w:id="67" w:author="Mosen Bakhtiari" w:date="2025-10-07T17:12:00Z"/>
                <w:rFonts w:ascii="Georgia" w:hAnsi="Georgia" w:cstheme="minorHAnsi"/>
              </w:rPr>
            </w:pPr>
            <w:del w:id="68" w:author="Mosen Bakhtiari" w:date="2025-10-07T17:12:00Z">
              <w:r w:rsidRPr="00BA65B8" w:rsidDel="00D41771">
                <w:rPr>
                  <w:rFonts w:ascii="Georgia" w:hAnsi="Georgia" w:cstheme="minorHAnsi"/>
                  <w:noProof/>
                </w:rPr>
                <w:drawing>
                  <wp:inline distT="0" distB="0" distL="0" distR="0" wp14:anchorId="5459EA72" wp14:editId="04093EC7">
                    <wp:extent cx="3796407"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20" cstate="screen">
                              <a:extLst>
                                <a:ext uri="{28A0092B-C50C-407E-A947-70E740481C1C}">
                                  <a14:useLocalDpi xmlns:a14="http://schemas.microsoft.com/office/drawing/2010/main"/>
                                </a:ext>
                              </a:extLst>
                            </a:blip>
                            <a:srcRect l="-292"/>
                            <a:stretch/>
                          </pic:blipFill>
                          <pic:spPr bwMode="auto">
                            <a:xfrm>
                              <a:off x="0" y="0"/>
                              <a:ext cx="3830561" cy="197980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53065E0F" w14:textId="5A6E9166" w:rsidR="0084387A" w:rsidRPr="00BA65B8" w:rsidDel="00D41771" w:rsidRDefault="0084387A" w:rsidP="009E4396">
            <w:pPr>
              <w:spacing w:after="240"/>
              <w:jc w:val="center"/>
              <w:rPr>
                <w:del w:id="69" w:author="Mosen Bakhtiari" w:date="2025-10-07T17:12:00Z"/>
                <w:rFonts w:ascii="Georgia" w:hAnsi="Georgia" w:cstheme="minorHAnsi"/>
              </w:rPr>
            </w:pPr>
            <w:del w:id="70" w:author="Mosen Bakhtiari" w:date="2025-10-07T17:12:00Z">
              <w:r w:rsidRPr="00BA65B8" w:rsidDel="00D41771">
                <w:rPr>
                  <w:rFonts w:ascii="Georgia" w:hAnsi="Georgia" w:cstheme="minorHAnsi"/>
                  <w:noProof/>
                </w:rPr>
                <w:drawing>
                  <wp:inline distT="0" distB="0" distL="0" distR="0" wp14:anchorId="175B2CD7" wp14:editId="070FCBC7">
                    <wp:extent cx="3496612"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1" cstate="screen">
                              <a:extLst>
                                <a:ext uri="{28A0092B-C50C-407E-A947-70E740481C1C}">
                                  <a14:useLocalDpi xmlns:a14="http://schemas.microsoft.com/office/drawing/2010/main"/>
                                </a:ext>
                              </a:extLst>
                            </a:blip>
                            <a:srcRect l="-53"/>
                            <a:stretch/>
                          </pic:blipFill>
                          <pic:spPr bwMode="auto">
                            <a:xfrm>
                              <a:off x="0" y="0"/>
                              <a:ext cx="3505119" cy="182370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683DDD22" w14:textId="7C1C4A2A" w:rsidTr="009E4396">
        <w:trPr>
          <w:jc w:val="center"/>
          <w:del w:id="71" w:author="Mosen Bakhtiari" w:date="2025-10-07T17:12:00Z"/>
        </w:trPr>
        <w:tc>
          <w:tcPr>
            <w:tcW w:w="7716" w:type="dxa"/>
            <w:gridSpan w:val="2"/>
            <w:vAlign w:val="center"/>
          </w:tcPr>
          <w:p w14:paraId="33DABE1B" w14:textId="7916231D" w:rsidR="0084387A" w:rsidRPr="00BA65B8" w:rsidDel="00D41771" w:rsidRDefault="0084387A" w:rsidP="003462E4">
            <w:pPr>
              <w:spacing w:after="240"/>
              <w:jc w:val="center"/>
              <w:rPr>
                <w:del w:id="72" w:author="Mosen Bakhtiari" w:date="2025-10-07T17:12:00Z"/>
                <w:rFonts w:ascii="Georgia" w:hAnsi="Georgia" w:cstheme="minorHAnsi"/>
              </w:rPr>
            </w:pPr>
            <w:del w:id="73" w:author="Mosen Bakhtiari" w:date="2025-10-07T17:12:00Z">
              <w:r w:rsidRPr="00BA65B8" w:rsidDel="00D41771">
                <w:rPr>
                  <w:rFonts w:ascii="Georgia" w:hAnsi="Georgia" w:cstheme="minorHAnsi"/>
                  <w:noProof/>
                </w:rPr>
                <w:drawing>
                  <wp:inline distT="0" distB="0" distL="0" distR="0" wp14:anchorId="23A69FEB" wp14:editId="057C27CE">
                    <wp:extent cx="3552825" cy="1852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l="-106"/>
                            <a:stretch/>
                          </pic:blipFill>
                          <pic:spPr bwMode="auto">
                            <a:xfrm>
                              <a:off x="0" y="0"/>
                              <a:ext cx="3589011" cy="187125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69BBE49A" w14:textId="0A3A5D5C" w:rsidR="0084387A" w:rsidRPr="00BA65B8" w:rsidDel="00D41771" w:rsidRDefault="0084387A" w:rsidP="009E4396">
            <w:pPr>
              <w:spacing w:after="240"/>
              <w:jc w:val="center"/>
              <w:rPr>
                <w:del w:id="74" w:author="Mosen Bakhtiari" w:date="2025-10-07T17:12:00Z"/>
                <w:rFonts w:ascii="Georgia" w:hAnsi="Georgia" w:cstheme="minorHAnsi"/>
              </w:rPr>
            </w:pPr>
            <w:del w:id="75" w:author="Mosen Bakhtiari" w:date="2025-10-07T17:12:00Z">
              <w:r w:rsidRPr="00BA65B8" w:rsidDel="00D41771">
                <w:rPr>
                  <w:rFonts w:ascii="Georgia" w:hAnsi="Georgia" w:cstheme="minorHAnsi"/>
                  <w:noProof/>
                </w:rPr>
                <w:drawing>
                  <wp:inline distT="0" distB="0" distL="0" distR="0" wp14:anchorId="3CBA9628" wp14:editId="3583345A">
                    <wp:extent cx="3408097" cy="1762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l="-535"/>
                            <a:stretch/>
                          </pic:blipFill>
                          <pic:spPr bwMode="auto">
                            <a:xfrm>
                              <a:off x="0" y="0"/>
                              <a:ext cx="3431913" cy="17744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77406688" w14:textId="1142C8E2" w:rsidTr="009E4396">
        <w:trPr>
          <w:jc w:val="center"/>
          <w:del w:id="76" w:author="Mosen Bakhtiari" w:date="2025-10-07T17:12:00Z"/>
        </w:trPr>
        <w:tc>
          <w:tcPr>
            <w:tcW w:w="7716" w:type="dxa"/>
            <w:gridSpan w:val="2"/>
            <w:vAlign w:val="center"/>
          </w:tcPr>
          <w:p w14:paraId="28593E7D" w14:textId="59E9D04D" w:rsidR="0084387A" w:rsidRPr="00BA65B8" w:rsidDel="00D41771" w:rsidRDefault="0084387A" w:rsidP="003462E4">
            <w:pPr>
              <w:spacing w:after="240"/>
              <w:jc w:val="center"/>
              <w:rPr>
                <w:del w:id="77" w:author="Mosen Bakhtiari" w:date="2025-10-07T17:12:00Z"/>
                <w:rFonts w:ascii="Georgia" w:hAnsi="Georgia" w:cstheme="minorHAnsi"/>
              </w:rPr>
            </w:pPr>
            <w:del w:id="78" w:author="Mosen Bakhtiari" w:date="2025-10-07T17:12:00Z">
              <w:r w:rsidRPr="00BA65B8" w:rsidDel="00D41771">
                <w:rPr>
                  <w:rFonts w:ascii="Georgia" w:hAnsi="Georgia" w:cstheme="minorHAnsi"/>
                  <w:noProof/>
                </w:rPr>
                <w:drawing>
                  <wp:inline distT="0" distB="0" distL="0" distR="0" wp14:anchorId="15DF9095" wp14:editId="277102BF">
                    <wp:extent cx="3562350" cy="18435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4" cstate="screen">
                              <a:extLst>
                                <a:ext uri="{28A0092B-C50C-407E-A947-70E740481C1C}">
                                  <a14:useLocalDpi xmlns:a14="http://schemas.microsoft.com/office/drawing/2010/main"/>
                                </a:ext>
                              </a:extLst>
                            </a:blip>
                            <a:srcRect l="-453"/>
                            <a:stretch/>
                          </pic:blipFill>
                          <pic:spPr bwMode="auto">
                            <a:xfrm>
                              <a:off x="0" y="0"/>
                              <a:ext cx="3597527" cy="186178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02BF12C9" w14:textId="7B5F4764" w:rsidR="0084387A" w:rsidRPr="00BA65B8" w:rsidDel="00D41771" w:rsidRDefault="0084387A" w:rsidP="009E4396">
            <w:pPr>
              <w:spacing w:after="240"/>
              <w:jc w:val="center"/>
              <w:rPr>
                <w:del w:id="79" w:author="Mosen Bakhtiari" w:date="2025-10-07T17:12:00Z"/>
                <w:rFonts w:ascii="Georgia" w:hAnsi="Georgia" w:cstheme="minorHAnsi"/>
              </w:rPr>
            </w:pPr>
            <w:del w:id="80" w:author="Mosen Bakhtiari" w:date="2025-10-07T17:12:00Z">
              <w:r w:rsidRPr="00BA65B8" w:rsidDel="00D41771">
                <w:rPr>
                  <w:rFonts w:ascii="Georgia" w:hAnsi="Georgia" w:cstheme="minorHAnsi"/>
                  <w:noProof/>
                </w:rPr>
                <w:drawing>
                  <wp:inline distT="0" distB="0" distL="0" distR="0" wp14:anchorId="576E7C8F" wp14:editId="076421CA">
                    <wp:extent cx="3481705" cy="1802265"/>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l="-406"/>
                            <a:stretch/>
                          </pic:blipFill>
                          <pic:spPr bwMode="auto">
                            <a:xfrm>
                              <a:off x="0" y="0"/>
                              <a:ext cx="3514290" cy="181913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60C6957E" w14:textId="26FAF978" w:rsidTr="009E4396">
        <w:trPr>
          <w:jc w:val="center"/>
          <w:del w:id="81" w:author="Mosen Bakhtiari" w:date="2025-10-07T17:12:00Z"/>
        </w:trPr>
        <w:tc>
          <w:tcPr>
            <w:tcW w:w="7716" w:type="dxa"/>
            <w:gridSpan w:val="2"/>
            <w:vAlign w:val="center"/>
          </w:tcPr>
          <w:p w14:paraId="7CAA747A" w14:textId="7800F08E" w:rsidR="0084387A" w:rsidRPr="00BA65B8" w:rsidDel="00D41771" w:rsidRDefault="0084387A" w:rsidP="003462E4">
            <w:pPr>
              <w:spacing w:after="240"/>
              <w:jc w:val="center"/>
              <w:rPr>
                <w:del w:id="82" w:author="Mosen Bakhtiari" w:date="2025-10-07T17:12:00Z"/>
                <w:rFonts w:ascii="Georgia" w:hAnsi="Georgia" w:cstheme="minorHAnsi"/>
              </w:rPr>
            </w:pPr>
            <w:del w:id="83" w:author="Mosen Bakhtiari" w:date="2025-10-07T17:12:00Z">
              <w:r w:rsidRPr="00BA65B8" w:rsidDel="00D41771">
                <w:rPr>
                  <w:rFonts w:ascii="Georgia" w:hAnsi="Georgia" w:cstheme="minorHAnsi"/>
                  <w:noProof/>
                </w:rPr>
                <w:drawing>
                  <wp:inline distT="0" distB="0" distL="0" distR="0" wp14:anchorId="4CC9CC22" wp14:editId="535F3AEB">
                    <wp:extent cx="3543300" cy="17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l="-877"/>
                            <a:stretch/>
                          </pic:blipFill>
                          <pic:spPr bwMode="auto">
                            <a:xfrm>
                              <a:off x="0" y="0"/>
                              <a:ext cx="3567929" cy="178818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32437404" w14:textId="05BC61A7" w:rsidR="0084387A" w:rsidRPr="00BA65B8" w:rsidDel="00D41771" w:rsidRDefault="0084387A" w:rsidP="009E4396">
            <w:pPr>
              <w:spacing w:after="240"/>
              <w:jc w:val="center"/>
              <w:rPr>
                <w:del w:id="84" w:author="Mosen Bakhtiari" w:date="2025-10-07T17:12:00Z"/>
                <w:rFonts w:ascii="Georgia" w:hAnsi="Georgia" w:cstheme="minorHAnsi"/>
              </w:rPr>
            </w:pPr>
            <w:del w:id="85" w:author="Mosen Bakhtiari" w:date="2025-10-07T17:12:00Z">
              <w:r w:rsidRPr="00BA65B8" w:rsidDel="00D41771">
                <w:rPr>
                  <w:rFonts w:ascii="Georgia" w:hAnsi="Georgia" w:cstheme="minorHAnsi"/>
                  <w:noProof/>
                </w:rPr>
                <w:drawing>
                  <wp:inline distT="0" distB="0" distL="0" distR="0" wp14:anchorId="17949CD1" wp14:editId="2FF7E028">
                    <wp:extent cx="3482892" cy="18149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3524703" cy="1836702"/>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D61ED06" w14:textId="3E8FE96D" w:rsidR="0084387A" w:rsidRPr="00BA65B8" w:rsidDel="00D41771" w:rsidRDefault="0084387A" w:rsidP="00811C9D">
      <w:pPr>
        <w:spacing w:after="0" w:line="240" w:lineRule="auto"/>
        <w:jc w:val="center"/>
        <w:rPr>
          <w:moveFrom w:id="86" w:author="Mosen Bakhtiari" w:date="2025-10-07T17:13:00Z"/>
          <w:rFonts w:ascii="Georgia" w:hAnsi="Georgia" w:cstheme="minorHAnsi"/>
          <w:lang w:bidi="fa-IR"/>
        </w:rPr>
      </w:pPr>
      <w:moveFromRangeStart w:id="87" w:author="Mosen Bakhtiari" w:date="2025-10-07T17:13:00Z" w:name="move210749633"/>
      <w:commentRangeStart w:id="88"/>
      <w:moveFrom w:id="89" w:author="Mosen Bakhtiari" w:date="2025-10-07T17:13:00Z">
        <w:r w:rsidRPr="00BA65B8" w:rsidDel="00D41771">
          <w:rPr>
            <w:rFonts w:ascii="Georgia" w:hAnsi="Georgia" w:cstheme="minorHAnsi"/>
          </w:rPr>
          <w:t xml:space="preserve">Fig. </w:t>
        </w:r>
        <w:r w:rsidR="002333D2" w:rsidDel="00D41771">
          <w:rPr>
            <w:rFonts w:ascii="Georgia" w:hAnsi="Georgia" w:cstheme="minorHAnsi"/>
          </w:rPr>
          <w:t>4</w:t>
        </w:r>
        <w:r w:rsidRPr="00BA65B8" w:rsidDel="00D41771">
          <w:rPr>
            <w:rFonts w:ascii="Georgia" w:hAnsi="Georgia" w:cstheme="minorHAnsi"/>
          </w:rPr>
          <w:t>. Annual discharge</w:t>
        </w:r>
        <w:r w:rsidR="00F23885" w:rsidRPr="00BA65B8" w:rsidDel="00D41771">
          <w:rPr>
            <w:rFonts w:ascii="Georgia" w:hAnsi="Georgia" w:cstheme="minorHAnsi"/>
          </w:rPr>
          <w:t xml:space="preserve"> </w:t>
        </w:r>
        <w:r w:rsidR="00F23885" w:rsidRPr="00BA65B8" w:rsidDel="00D41771">
          <w:rPr>
            <w:rFonts w:ascii="Georgia" w:hAnsi="Georgia" w:cstheme="minorHAnsi"/>
            <w:lang w:bidi="fa-IR"/>
          </w:rPr>
          <w:t>(m</w:t>
        </w:r>
        <w:r w:rsidR="00F23885" w:rsidRPr="00BA65B8" w:rsidDel="00D41771">
          <w:rPr>
            <w:rFonts w:ascii="Georgia" w:hAnsi="Georgia" w:cstheme="minorHAnsi"/>
            <w:vertAlign w:val="superscript"/>
            <w:lang w:bidi="fa-IR"/>
          </w:rPr>
          <w:t>3</w:t>
        </w:r>
        <w:r w:rsidR="00F23885" w:rsidRPr="00BA65B8" w:rsidDel="00D41771">
          <w:rPr>
            <w:rFonts w:ascii="Georgia" w:hAnsi="Georgia" w:cstheme="minorHAnsi"/>
            <w:lang w:bidi="fa-IR"/>
          </w:rPr>
          <w:t>/s)</w:t>
        </w:r>
        <w:r w:rsidRPr="00BA65B8" w:rsidDel="00D41771">
          <w:rPr>
            <w:rFonts w:ascii="Georgia" w:hAnsi="Georgia" w:cstheme="minorHAnsi"/>
          </w:rPr>
          <w:t xml:space="preserve"> and PDSI changes of </w:t>
        </w:r>
        <w:r w:rsidR="00B74441" w:rsidDel="00D41771">
          <w:rPr>
            <w:rFonts w:ascii="Georgia" w:hAnsi="Georgia" w:cstheme="minorHAnsi"/>
          </w:rPr>
          <w:t>close-dam</w:t>
        </w:r>
        <w:r w:rsidRPr="00BA65B8" w:rsidDel="00D41771">
          <w:rPr>
            <w:rFonts w:ascii="Georgia" w:hAnsi="Georgia" w:cstheme="minorHAnsi"/>
          </w:rPr>
          <w:t xml:space="preserve"> points </w:t>
        </w:r>
        <w:r w:rsidR="00811C9D" w:rsidRPr="00BA65B8" w:rsidDel="00D41771">
          <w:rPr>
            <w:rFonts w:ascii="Georgia" w:hAnsi="Georgia" w:cstheme="minorHAnsi"/>
          </w:rPr>
          <w:t xml:space="preserve">from </w:t>
        </w:r>
        <w:r w:rsidRPr="00BA65B8" w:rsidDel="00D41771">
          <w:rPr>
            <w:rFonts w:ascii="Georgia" w:hAnsi="Georgia" w:cstheme="minorHAnsi"/>
          </w:rPr>
          <w:t xml:space="preserve">1979 to 2022. </w:t>
        </w:r>
        <w:bookmarkStart w:id="90" w:name="_Hlk196509544"/>
        <w:r w:rsidRPr="00BA65B8" w:rsidDel="00D41771">
          <w:rPr>
            <w:rFonts w:ascii="Georgia" w:hAnsi="Georgia" w:cstheme="minorHAnsi"/>
          </w:rPr>
          <w:t xml:space="preserve">PDSIs were categorized </w:t>
        </w:r>
        <w:r w:rsidR="00811C9D" w:rsidRPr="00BA65B8" w:rsidDel="00D41771">
          <w:rPr>
            <w:rFonts w:ascii="Georgia" w:hAnsi="Georgia" w:cstheme="minorHAnsi"/>
          </w:rPr>
          <w:t xml:space="preserve">into </w:t>
        </w:r>
        <w:r w:rsidRPr="00BA65B8" w:rsidDel="00D41771">
          <w:rPr>
            <w:rFonts w:ascii="Georgia" w:hAnsi="Georgia" w:cstheme="minorHAnsi"/>
          </w:rPr>
          <w:t xml:space="preserve">8 classes from extremely drought (highest red vertical dash line) to extremely wet (highest blue vertical dash line). </w:t>
        </w:r>
        <w:bookmarkEnd w:id="90"/>
        <w:r w:rsidRPr="00BA65B8" w:rsidDel="00D41771">
          <w:rPr>
            <w:rFonts w:ascii="Georgia" w:hAnsi="Georgia" w:cstheme="minorHAnsi"/>
          </w:rPr>
          <w:t xml:space="preserve">The operation </w:t>
        </w:r>
        <w:r w:rsidR="00811C9D" w:rsidRPr="00BA65B8" w:rsidDel="00D41771">
          <w:rPr>
            <w:rFonts w:ascii="Georgia" w:hAnsi="Georgia" w:cstheme="minorHAnsi"/>
          </w:rPr>
          <w:t xml:space="preserve">years </w:t>
        </w:r>
        <w:r w:rsidRPr="00BA65B8" w:rsidDel="00D41771">
          <w:rPr>
            <w:rFonts w:ascii="Georgia" w:hAnsi="Georgia" w:cstheme="minorHAnsi"/>
          </w:rPr>
          <w:t xml:space="preserve">of dams are distinguishable in plots. </w:t>
        </w:r>
        <w:commentRangeEnd w:id="88"/>
        <w:r w:rsidR="00F54470" w:rsidRPr="00BA65B8" w:rsidDel="00D41771">
          <w:rPr>
            <w:rStyle w:val="CommentReference"/>
            <w:rFonts w:ascii="Georgia" w:hAnsi="Georgia"/>
            <w:sz w:val="22"/>
            <w:szCs w:val="22"/>
          </w:rPr>
          <w:commentReference w:id="88"/>
        </w:r>
      </w:moveFrom>
    </w:p>
    <w:moveFromRangeEnd w:id="87"/>
    <w:p w14:paraId="4E29BADD" w14:textId="6E6F4DD5" w:rsidR="0084387A" w:rsidRPr="00BA65B8" w:rsidDel="00D41771" w:rsidRDefault="0084387A" w:rsidP="0084387A">
      <w:pPr>
        <w:rPr>
          <w:del w:id="91" w:author="Mosen Bakhtiari" w:date="2025-10-07T17:13:00Z"/>
          <w:rFonts w:ascii="Georgia" w:hAnsi="Georgia" w:cstheme="minorHAnsi"/>
        </w:rPr>
      </w:pPr>
    </w:p>
    <w:p w14:paraId="31F290DE" w14:textId="3F09C57D" w:rsidR="0084387A" w:rsidDel="00D41771" w:rsidRDefault="0084387A" w:rsidP="0084387A">
      <w:pPr>
        <w:rPr>
          <w:ins w:id="92" w:author="MartaAbkhiz" w:date="2025-09-28T21:30:00Z"/>
          <w:del w:id="93" w:author="Mosen Bakhtiari" w:date="2025-10-07T17:13:00Z"/>
          <w:rFonts w:ascii="Georgia" w:hAnsi="Georgia" w:cstheme="minorHAnsi"/>
        </w:rPr>
      </w:pPr>
    </w:p>
    <w:p w14:paraId="7F6DFCED" w14:textId="74EA0F78" w:rsidR="001A3DF5" w:rsidDel="00D41771" w:rsidRDefault="001A3DF5" w:rsidP="0084387A">
      <w:pPr>
        <w:rPr>
          <w:ins w:id="94" w:author="MartaAbkhiz" w:date="2025-09-28T21:30:00Z"/>
          <w:del w:id="95" w:author="Mosen Bakhtiari" w:date="2025-10-07T17:13:00Z"/>
          <w:rFonts w:ascii="Georgia" w:hAnsi="Georgia" w:cstheme="minorHAnsi"/>
        </w:rPr>
      </w:pPr>
    </w:p>
    <w:p w14:paraId="08DBCB46" w14:textId="52605E3C" w:rsidR="001A3DF5" w:rsidDel="00D41771" w:rsidRDefault="001A3DF5" w:rsidP="0084387A">
      <w:pPr>
        <w:rPr>
          <w:ins w:id="96" w:author="MartaAbkhiz" w:date="2025-09-28T21:30:00Z"/>
          <w:del w:id="97" w:author="Mosen Bakhtiari" w:date="2025-10-07T17:13:00Z"/>
          <w:rFonts w:ascii="Georgia" w:hAnsi="Georgia" w:cstheme="minorHAnsi"/>
        </w:rPr>
      </w:pPr>
    </w:p>
    <w:p w14:paraId="2872C970" w14:textId="560C1683" w:rsidR="001A3DF5" w:rsidDel="00D41771" w:rsidRDefault="001A3DF5" w:rsidP="0084387A">
      <w:pPr>
        <w:rPr>
          <w:ins w:id="98" w:author="MartaAbkhiz" w:date="2025-09-28T21:30:00Z"/>
          <w:del w:id="99" w:author="Mosen Bakhtiari" w:date="2025-10-07T17:13:00Z"/>
          <w:rFonts w:ascii="Georgia" w:hAnsi="Georgia" w:cstheme="minorHAnsi"/>
        </w:rPr>
      </w:pPr>
    </w:p>
    <w:p w14:paraId="5A2A03A4" w14:textId="6ECCE47D" w:rsidR="001A3DF5" w:rsidDel="00D41771" w:rsidRDefault="001A3DF5" w:rsidP="0084387A">
      <w:pPr>
        <w:rPr>
          <w:ins w:id="100" w:author="MartaAbkhiz" w:date="2025-09-28T21:30:00Z"/>
          <w:del w:id="101" w:author="Mosen Bakhtiari" w:date="2025-10-07T17:13:00Z"/>
          <w:rFonts w:ascii="Georgia" w:hAnsi="Georgia" w:cstheme="minorHAnsi"/>
        </w:rPr>
      </w:pPr>
    </w:p>
    <w:p w14:paraId="5DDAFAE7" w14:textId="45667816" w:rsidR="001A3DF5" w:rsidDel="00D41771" w:rsidRDefault="001A3DF5" w:rsidP="0084387A">
      <w:pPr>
        <w:rPr>
          <w:ins w:id="102" w:author="MartaAbkhiz" w:date="2025-09-28T21:30:00Z"/>
          <w:del w:id="103" w:author="Mosen Bakhtiari" w:date="2025-10-07T17:13:00Z"/>
          <w:rFonts w:ascii="Georgia" w:hAnsi="Georgia" w:cstheme="minorHAnsi"/>
        </w:rPr>
      </w:pPr>
    </w:p>
    <w:p w14:paraId="32E88087" w14:textId="77777777" w:rsidR="001A3DF5" w:rsidRDefault="001A3DF5" w:rsidP="0084387A">
      <w:pPr>
        <w:rPr>
          <w:ins w:id="104" w:author="MartaAbkhiz" w:date="2025-09-28T21:30:00Z"/>
          <w:rFonts w:ascii="Georgia" w:hAnsi="Georgia" w:cstheme="minorHAnsi"/>
        </w:rPr>
      </w:pPr>
    </w:p>
    <w:tbl>
      <w:tblPr>
        <w:tblStyle w:val="TableGrid"/>
        <w:tblW w:w="12060" w:type="dxa"/>
        <w:jc w:val="center"/>
        <w:tblLayout w:type="fixed"/>
        <w:tblLook w:val="04A0" w:firstRow="1" w:lastRow="0" w:firstColumn="1" w:lastColumn="0" w:noHBand="0" w:noVBand="1"/>
        <w:tblPrChange w:id="105" w:author="MartaAbkhiz" w:date="2025-09-28T21:56:00Z">
          <w:tblPr>
            <w:tblStyle w:val="TableGrid"/>
            <w:tblW w:w="12235" w:type="dxa"/>
            <w:jc w:val="center"/>
            <w:tblLayout w:type="fixed"/>
            <w:tblLook w:val="04A0" w:firstRow="1" w:lastRow="0" w:firstColumn="1" w:lastColumn="0" w:noHBand="0" w:noVBand="1"/>
          </w:tblPr>
        </w:tblPrChange>
      </w:tblPr>
      <w:tblGrid>
        <w:gridCol w:w="3955"/>
        <w:gridCol w:w="4207"/>
        <w:gridCol w:w="3898"/>
        <w:tblGridChange w:id="106">
          <w:tblGrid>
            <w:gridCol w:w="3955"/>
            <w:gridCol w:w="116"/>
            <w:gridCol w:w="4091"/>
            <w:gridCol w:w="175"/>
            <w:gridCol w:w="3723"/>
            <w:gridCol w:w="175"/>
          </w:tblGrid>
        </w:tblGridChange>
      </w:tblGrid>
      <w:tr w:rsidR="004F1A21" w14:paraId="347F07A5" w14:textId="77777777" w:rsidTr="004F1A21">
        <w:trPr>
          <w:jc w:val="center"/>
          <w:ins w:id="107" w:author="MartaAbkhiz" w:date="2025-09-28T21:30:00Z"/>
          <w:trPrChange w:id="108" w:author="MartaAbkhiz" w:date="2025-09-28T21:56:00Z">
            <w:trPr>
              <w:jc w:val="center"/>
            </w:trPr>
          </w:trPrChange>
        </w:trPr>
        <w:tc>
          <w:tcPr>
            <w:tcW w:w="3955" w:type="dxa"/>
            <w:vAlign w:val="center"/>
            <w:tcPrChange w:id="109" w:author="MartaAbkhiz" w:date="2025-09-28T21:56:00Z">
              <w:tcPr>
                <w:tcW w:w="4071" w:type="dxa"/>
                <w:gridSpan w:val="2"/>
              </w:tcPr>
            </w:tcPrChange>
          </w:tcPr>
          <w:p w14:paraId="665BC646" w14:textId="42E2112A" w:rsidR="001A3DF5" w:rsidRDefault="001A3DF5" w:rsidP="00FC659E">
            <w:pPr>
              <w:pStyle w:val="a"/>
              <w:rPr>
                <w:ins w:id="110" w:author="MartaAbkhiz" w:date="2025-09-28T21:30:00Z"/>
                <w:szCs w:val="22"/>
              </w:rPr>
            </w:pPr>
            <w:ins w:id="111" w:author="MartaAbkhiz" w:date="2025-09-28T21:31:00Z">
              <w:r w:rsidRPr="00BA65B8">
                <w:rPr>
                  <w:noProof/>
                </w:rPr>
                <w:drawing>
                  <wp:inline distT="0" distB="0" distL="0" distR="0" wp14:anchorId="75B95B03" wp14:editId="3F216CF2">
                    <wp:extent cx="2497916" cy="1248958"/>
                    <wp:effectExtent l="0" t="0" r="0" b="889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170" name="Picture 108911517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12" w:author="MartaAbkhiz" w:date="2025-09-28T21:56:00Z">
              <w:tcPr>
                <w:tcW w:w="4266" w:type="dxa"/>
                <w:gridSpan w:val="2"/>
              </w:tcPr>
            </w:tcPrChange>
          </w:tcPr>
          <w:p w14:paraId="69D24E8F" w14:textId="4311297D" w:rsidR="001A3DF5" w:rsidRDefault="001A3DF5" w:rsidP="00FC659E">
            <w:pPr>
              <w:pStyle w:val="a"/>
              <w:rPr>
                <w:ins w:id="113" w:author="MartaAbkhiz" w:date="2025-09-28T21:30:00Z"/>
                <w:szCs w:val="22"/>
              </w:rPr>
            </w:pPr>
            <w:ins w:id="114" w:author="MartaAbkhiz" w:date="2025-09-28T21:31:00Z">
              <w:r w:rsidRPr="00BA65B8">
                <w:rPr>
                  <w:noProof/>
                </w:rPr>
                <w:drawing>
                  <wp:inline distT="0" distB="0" distL="0" distR="0" wp14:anchorId="04717A1A" wp14:editId="49F10A35">
                    <wp:extent cx="2599577" cy="1299788"/>
                    <wp:effectExtent l="0" t="0" r="0"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335" name="Picture 127894733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599577" cy="129978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15" w:author="MartaAbkhiz" w:date="2025-09-28T21:56:00Z">
              <w:tcPr>
                <w:tcW w:w="3898" w:type="dxa"/>
                <w:gridSpan w:val="2"/>
              </w:tcPr>
            </w:tcPrChange>
          </w:tcPr>
          <w:p w14:paraId="441CB817" w14:textId="16FDEBA9" w:rsidR="001A3DF5" w:rsidRDefault="001A3DF5" w:rsidP="00FC659E">
            <w:pPr>
              <w:pStyle w:val="a"/>
              <w:rPr>
                <w:ins w:id="116" w:author="MartaAbkhiz" w:date="2025-09-28T21:30:00Z"/>
                <w:szCs w:val="22"/>
              </w:rPr>
            </w:pPr>
            <w:ins w:id="117" w:author="MartaAbkhiz" w:date="2025-09-28T21:31:00Z">
              <w:r w:rsidRPr="00BA65B8">
                <w:rPr>
                  <w:noProof/>
                </w:rPr>
                <w:drawing>
                  <wp:inline distT="0" distB="0" distL="0" distR="0" wp14:anchorId="26467D53" wp14:editId="0D4923DA">
                    <wp:extent cx="2490724" cy="1245362"/>
                    <wp:effectExtent l="0" t="0" r="508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7960" name="Picture 138552796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90724" cy="124536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21D020B" w14:textId="77777777" w:rsidTr="004F1A21">
        <w:trPr>
          <w:jc w:val="center"/>
          <w:ins w:id="118" w:author="MartaAbkhiz" w:date="2025-09-28T21:30:00Z"/>
          <w:trPrChange w:id="119" w:author="MartaAbkhiz" w:date="2025-09-28T21:56:00Z">
            <w:trPr>
              <w:jc w:val="center"/>
            </w:trPr>
          </w:trPrChange>
        </w:trPr>
        <w:tc>
          <w:tcPr>
            <w:tcW w:w="3955" w:type="dxa"/>
            <w:vAlign w:val="center"/>
            <w:tcPrChange w:id="120" w:author="MartaAbkhiz" w:date="2025-09-28T21:56:00Z">
              <w:tcPr>
                <w:tcW w:w="4071" w:type="dxa"/>
                <w:gridSpan w:val="2"/>
              </w:tcPr>
            </w:tcPrChange>
          </w:tcPr>
          <w:p w14:paraId="4F0BC219" w14:textId="4954FF9D" w:rsidR="001A3DF5" w:rsidRDefault="004F1A21" w:rsidP="00FC659E">
            <w:pPr>
              <w:pStyle w:val="a"/>
              <w:rPr>
                <w:ins w:id="121" w:author="MartaAbkhiz" w:date="2025-09-28T21:30:00Z"/>
                <w:szCs w:val="22"/>
              </w:rPr>
            </w:pPr>
            <w:ins w:id="122" w:author="MartaAbkhiz" w:date="2025-09-28T21:55:00Z">
              <w:r w:rsidRPr="00BA65B8">
                <w:rPr>
                  <w:noProof/>
                </w:rPr>
                <w:lastRenderedPageBreak/>
                <w:drawing>
                  <wp:inline distT="0" distB="0" distL="0" distR="0" wp14:anchorId="5CDF1375" wp14:editId="11E24BCF">
                    <wp:extent cx="2497916" cy="1248958"/>
                    <wp:effectExtent l="0" t="0" r="0" b="889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3569" name="Picture 64787356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23" w:author="MartaAbkhiz" w:date="2025-09-28T21:56:00Z">
              <w:tcPr>
                <w:tcW w:w="4266" w:type="dxa"/>
                <w:gridSpan w:val="2"/>
              </w:tcPr>
            </w:tcPrChange>
          </w:tcPr>
          <w:p w14:paraId="112217B8" w14:textId="13F2E3BF" w:rsidR="001A3DF5" w:rsidRDefault="004F1A21" w:rsidP="00FC659E">
            <w:pPr>
              <w:pStyle w:val="a"/>
              <w:rPr>
                <w:ins w:id="124" w:author="MartaAbkhiz" w:date="2025-09-28T21:30:00Z"/>
                <w:szCs w:val="22"/>
              </w:rPr>
            </w:pPr>
            <w:ins w:id="125" w:author="MartaAbkhiz" w:date="2025-09-28T21:55:00Z">
              <w:r w:rsidRPr="00BA65B8">
                <w:rPr>
                  <w:noProof/>
                </w:rPr>
                <w:drawing>
                  <wp:inline distT="0" distB="0" distL="0" distR="0" wp14:anchorId="6817E489" wp14:editId="09F1875A">
                    <wp:extent cx="2497916" cy="1248958"/>
                    <wp:effectExtent l="0" t="0" r="0" b="889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4880" name="Picture 65626488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26" w:author="MartaAbkhiz" w:date="2025-09-28T21:56:00Z">
              <w:tcPr>
                <w:tcW w:w="3898" w:type="dxa"/>
                <w:gridSpan w:val="2"/>
              </w:tcPr>
            </w:tcPrChange>
          </w:tcPr>
          <w:p w14:paraId="63F4B121" w14:textId="6E680AEA" w:rsidR="001A3DF5" w:rsidRDefault="004F1A21" w:rsidP="00FC659E">
            <w:pPr>
              <w:pStyle w:val="a"/>
              <w:rPr>
                <w:ins w:id="127" w:author="MartaAbkhiz" w:date="2025-09-28T21:30:00Z"/>
                <w:szCs w:val="22"/>
              </w:rPr>
            </w:pPr>
            <w:ins w:id="128" w:author="MartaAbkhiz" w:date="2025-09-28T21:55:00Z">
              <w:r w:rsidRPr="00BA65B8">
                <w:rPr>
                  <w:noProof/>
                </w:rPr>
                <w:drawing>
                  <wp:inline distT="0" distB="0" distL="0" distR="0" wp14:anchorId="2877929E" wp14:editId="7BD3DDD1">
                    <wp:extent cx="2497916" cy="1248958"/>
                    <wp:effectExtent l="0" t="0" r="0" b="889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5439" name="Picture 38784543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16FD0B7E" w14:textId="77777777" w:rsidTr="004F1A21">
        <w:trPr>
          <w:jc w:val="center"/>
          <w:ins w:id="129" w:author="MartaAbkhiz" w:date="2025-09-28T21:30:00Z"/>
          <w:trPrChange w:id="130" w:author="MartaAbkhiz" w:date="2025-09-28T21:56:00Z">
            <w:trPr>
              <w:jc w:val="center"/>
            </w:trPr>
          </w:trPrChange>
        </w:trPr>
        <w:tc>
          <w:tcPr>
            <w:tcW w:w="3955" w:type="dxa"/>
            <w:vAlign w:val="center"/>
            <w:tcPrChange w:id="131" w:author="MartaAbkhiz" w:date="2025-09-28T21:56:00Z">
              <w:tcPr>
                <w:tcW w:w="4071" w:type="dxa"/>
                <w:gridSpan w:val="2"/>
              </w:tcPr>
            </w:tcPrChange>
          </w:tcPr>
          <w:p w14:paraId="46380730" w14:textId="5C92030C" w:rsidR="001A3DF5" w:rsidRDefault="004F1A21" w:rsidP="00FC659E">
            <w:pPr>
              <w:pStyle w:val="a"/>
              <w:rPr>
                <w:ins w:id="132" w:author="MartaAbkhiz" w:date="2025-09-28T21:30:00Z"/>
                <w:szCs w:val="22"/>
              </w:rPr>
            </w:pPr>
            <w:ins w:id="133" w:author="MartaAbkhiz" w:date="2025-09-28T21:55:00Z">
              <w:r w:rsidRPr="00BA65B8">
                <w:rPr>
                  <w:noProof/>
                </w:rPr>
                <w:drawing>
                  <wp:inline distT="0" distB="0" distL="0" distR="0" wp14:anchorId="688BD89F" wp14:editId="031C9D86">
                    <wp:extent cx="2497916" cy="1248958"/>
                    <wp:effectExtent l="0" t="0" r="0" b="889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7027" name="Picture 209341702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34" w:author="MartaAbkhiz" w:date="2025-09-28T21:56:00Z">
              <w:tcPr>
                <w:tcW w:w="4266" w:type="dxa"/>
                <w:gridSpan w:val="2"/>
              </w:tcPr>
            </w:tcPrChange>
          </w:tcPr>
          <w:p w14:paraId="6E788CFC" w14:textId="0793965D" w:rsidR="001A3DF5" w:rsidRDefault="004F1A21" w:rsidP="00FC659E">
            <w:pPr>
              <w:pStyle w:val="a"/>
              <w:rPr>
                <w:ins w:id="135" w:author="MartaAbkhiz" w:date="2025-09-28T21:30:00Z"/>
                <w:szCs w:val="22"/>
              </w:rPr>
            </w:pPr>
            <w:ins w:id="136" w:author="MartaAbkhiz" w:date="2025-09-28T21:55:00Z">
              <w:r w:rsidRPr="00BA65B8">
                <w:rPr>
                  <w:noProof/>
                </w:rPr>
                <w:drawing>
                  <wp:inline distT="0" distB="0" distL="0" distR="0" wp14:anchorId="43FC23E2" wp14:editId="487D1F0A">
                    <wp:extent cx="2497916" cy="1248958"/>
                    <wp:effectExtent l="0" t="0" r="0" b="889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166" name="Picture 131025616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37" w:author="MartaAbkhiz" w:date="2025-09-28T21:56:00Z">
              <w:tcPr>
                <w:tcW w:w="3898" w:type="dxa"/>
                <w:gridSpan w:val="2"/>
              </w:tcPr>
            </w:tcPrChange>
          </w:tcPr>
          <w:p w14:paraId="21C58381" w14:textId="4B1DEC7D" w:rsidR="001A3DF5" w:rsidRDefault="004F1A21" w:rsidP="00FC659E">
            <w:pPr>
              <w:pStyle w:val="a"/>
              <w:rPr>
                <w:ins w:id="138" w:author="MartaAbkhiz" w:date="2025-09-28T21:30:00Z"/>
                <w:szCs w:val="22"/>
              </w:rPr>
            </w:pPr>
            <w:ins w:id="139" w:author="MartaAbkhiz" w:date="2025-09-28T21:55:00Z">
              <w:r w:rsidRPr="00BA65B8">
                <w:rPr>
                  <w:noProof/>
                </w:rPr>
                <w:drawing>
                  <wp:inline distT="0" distB="0" distL="0" distR="0" wp14:anchorId="56065C0A" wp14:editId="282903A2">
                    <wp:extent cx="2497916" cy="1248958"/>
                    <wp:effectExtent l="0" t="0" r="0" b="889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905" name="Picture 91893390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9C05C14" w14:textId="77777777" w:rsidTr="004F1A21">
        <w:trPr>
          <w:jc w:val="center"/>
          <w:ins w:id="140" w:author="MartaAbkhiz" w:date="2025-09-28T21:30:00Z"/>
          <w:trPrChange w:id="141" w:author="MartaAbkhiz" w:date="2025-09-28T21:56:00Z">
            <w:trPr>
              <w:jc w:val="center"/>
            </w:trPr>
          </w:trPrChange>
        </w:trPr>
        <w:tc>
          <w:tcPr>
            <w:tcW w:w="3955" w:type="dxa"/>
            <w:vAlign w:val="center"/>
            <w:tcPrChange w:id="142" w:author="MartaAbkhiz" w:date="2025-09-28T21:56:00Z">
              <w:tcPr>
                <w:tcW w:w="4071" w:type="dxa"/>
                <w:gridSpan w:val="2"/>
              </w:tcPr>
            </w:tcPrChange>
          </w:tcPr>
          <w:p w14:paraId="4B838996" w14:textId="1332AF02" w:rsidR="001A3DF5" w:rsidRDefault="004F1A21" w:rsidP="00FC659E">
            <w:pPr>
              <w:pStyle w:val="a"/>
              <w:rPr>
                <w:ins w:id="143" w:author="MartaAbkhiz" w:date="2025-09-28T21:30:00Z"/>
                <w:szCs w:val="22"/>
              </w:rPr>
            </w:pPr>
            <w:ins w:id="144" w:author="MartaAbkhiz" w:date="2025-09-28T21:55:00Z">
              <w:r w:rsidRPr="00BA65B8">
                <w:rPr>
                  <w:noProof/>
                </w:rPr>
                <w:drawing>
                  <wp:inline distT="0" distB="0" distL="0" distR="0" wp14:anchorId="1A709334" wp14:editId="306830E8">
                    <wp:extent cx="2497916" cy="1248958"/>
                    <wp:effectExtent l="0" t="0" r="0" b="889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5" w:author="MartaAbkhiz" w:date="2025-09-28T21:56:00Z">
              <w:tcPr>
                <w:tcW w:w="4266" w:type="dxa"/>
                <w:gridSpan w:val="2"/>
              </w:tcPr>
            </w:tcPrChange>
          </w:tcPr>
          <w:p w14:paraId="104211B1" w14:textId="72BE7B91" w:rsidR="001A3DF5" w:rsidRDefault="004F1A21" w:rsidP="00FC659E">
            <w:pPr>
              <w:pStyle w:val="a"/>
              <w:rPr>
                <w:ins w:id="146" w:author="MartaAbkhiz" w:date="2025-09-28T21:30:00Z"/>
                <w:szCs w:val="22"/>
              </w:rPr>
            </w:pPr>
            <w:ins w:id="147" w:author="MartaAbkhiz" w:date="2025-09-28T21:55:00Z">
              <w:r w:rsidRPr="00BA65B8">
                <w:rPr>
                  <w:noProof/>
                </w:rPr>
                <w:drawing>
                  <wp:inline distT="0" distB="0" distL="0" distR="0" wp14:anchorId="109758CC" wp14:editId="1170D355">
                    <wp:extent cx="2497916" cy="1248958"/>
                    <wp:effectExtent l="0" t="0" r="0" b="889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92" name="Picture 116592319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48" w:author="MartaAbkhiz" w:date="2025-09-28T21:56:00Z">
              <w:tcPr>
                <w:tcW w:w="3898" w:type="dxa"/>
                <w:gridSpan w:val="2"/>
              </w:tcPr>
            </w:tcPrChange>
          </w:tcPr>
          <w:p w14:paraId="51AD70BE" w14:textId="4204A6AF" w:rsidR="001A3DF5" w:rsidRDefault="004F1A21" w:rsidP="00FC659E">
            <w:pPr>
              <w:pStyle w:val="a"/>
              <w:rPr>
                <w:ins w:id="149" w:author="MartaAbkhiz" w:date="2025-09-28T21:30:00Z"/>
                <w:szCs w:val="22"/>
              </w:rPr>
            </w:pPr>
            <w:ins w:id="150" w:author="MartaAbkhiz" w:date="2025-09-28T21:55:00Z">
              <w:r w:rsidRPr="00BA65B8">
                <w:rPr>
                  <w:noProof/>
                </w:rPr>
                <w:drawing>
                  <wp:inline distT="0" distB="0" distL="0" distR="0" wp14:anchorId="477B642F" wp14:editId="39A531B6">
                    <wp:extent cx="2477364" cy="1238682"/>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56" name="Picture 25803935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08619" cy="1254309"/>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4621E5B3" w14:textId="68BEC366" w:rsidR="001A3DF5" w:rsidDel="00D41771" w:rsidRDefault="001A3DF5" w:rsidP="0084387A">
      <w:pPr>
        <w:rPr>
          <w:ins w:id="151" w:author="MartaAbkhiz" w:date="2025-09-28T21:30:00Z"/>
          <w:del w:id="152" w:author="Mosen Bakhtiari" w:date="2025-10-07T17:13:00Z"/>
          <w:rFonts w:ascii="Georgia" w:hAnsi="Georgia" w:cstheme="minorHAnsi"/>
        </w:rPr>
      </w:pPr>
    </w:p>
    <w:p w14:paraId="0C316044" w14:textId="77777777" w:rsidR="00D41771" w:rsidRDefault="00D41771" w:rsidP="00D41771">
      <w:pPr>
        <w:spacing w:after="0" w:line="240" w:lineRule="auto"/>
        <w:jc w:val="center"/>
        <w:rPr>
          <w:ins w:id="153" w:author="Mosen Bakhtiari" w:date="2025-10-12T21:55:00Z"/>
          <w:rFonts w:ascii="Georgia" w:hAnsi="Georgia" w:cstheme="minorHAnsi"/>
        </w:rPr>
      </w:pPr>
      <w:moveToRangeStart w:id="154" w:author="Mosen Bakhtiari" w:date="2025-10-07T17:13:00Z" w:name="move210749633"/>
      <w:commentRangeStart w:id="155"/>
      <w:moveTo w:id="156" w:author="Mosen Bakhtiari" w:date="2025-10-07T17:13:00Z">
        <w:r w:rsidRPr="00BA65B8">
          <w:rPr>
            <w:rFonts w:ascii="Georgia" w:hAnsi="Georgia" w:cstheme="minorHAnsi"/>
          </w:rPr>
          <w:t xml:space="preserve">Fig. </w:t>
        </w:r>
        <w:r>
          <w:rPr>
            <w:rFonts w:ascii="Georgia" w:hAnsi="Georgia" w:cstheme="minorHAnsi"/>
          </w:rPr>
          <w:t>4</w:t>
        </w:r>
        <w:r w:rsidRPr="00BA65B8">
          <w:rPr>
            <w:rFonts w:ascii="Georgia" w:hAnsi="Georgia" w:cstheme="minorHAnsi"/>
          </w:rPr>
          <w:t xml:space="preserve">. Annual 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PDSI changes of </w:t>
        </w:r>
        <w:r>
          <w:rPr>
            <w:rFonts w:ascii="Georgia" w:hAnsi="Georgia" w:cstheme="minorHAnsi"/>
          </w:rPr>
          <w:t>close-dam</w:t>
        </w:r>
        <w:r w:rsidRPr="00BA65B8">
          <w:rPr>
            <w:rFonts w:ascii="Georgia" w:hAnsi="Georgia" w:cstheme="minorHAnsi"/>
          </w:rPr>
          <w:t xml:space="preserve"> points from 1979 to 2022. PDSIs were categorized into 8 classes from extremely drought (highest red vertical dash line) to extremely wet (highest blue vertical dash line). The operation years of dams are distinguishable in plots. </w:t>
        </w:r>
        <w:commentRangeEnd w:id="155"/>
        <w:r w:rsidRPr="00BA65B8">
          <w:rPr>
            <w:rStyle w:val="CommentReference"/>
            <w:rFonts w:ascii="Georgia" w:hAnsi="Georgia"/>
            <w:sz w:val="22"/>
            <w:szCs w:val="22"/>
          </w:rPr>
          <w:commentReference w:id="155"/>
        </w:r>
      </w:moveTo>
    </w:p>
    <w:p w14:paraId="2E41200A" w14:textId="77777777" w:rsidR="00383720" w:rsidRPr="00BA65B8" w:rsidRDefault="00383720" w:rsidP="00D41771">
      <w:pPr>
        <w:spacing w:after="0" w:line="240" w:lineRule="auto"/>
        <w:jc w:val="center"/>
        <w:rPr>
          <w:moveTo w:id="157" w:author="Mosen Bakhtiari" w:date="2025-10-07T17:13:00Z"/>
          <w:rFonts w:ascii="Georgia" w:hAnsi="Georgia" w:cstheme="minorHAnsi"/>
          <w:lang w:bidi="fa-IR"/>
        </w:rPr>
      </w:pPr>
    </w:p>
    <w:moveToRangeEnd w:id="154"/>
    <w:p w14:paraId="1A9ED346" w14:textId="025879DF" w:rsidR="001A3DF5" w:rsidDel="00383720" w:rsidRDefault="001A3DF5" w:rsidP="0084387A">
      <w:pPr>
        <w:rPr>
          <w:ins w:id="158" w:author="MartaAbkhiz" w:date="2025-09-28T21:30:00Z"/>
          <w:del w:id="159" w:author="Mosen Bakhtiari" w:date="2025-10-12T21:54:00Z"/>
          <w:rFonts w:ascii="Georgia" w:hAnsi="Georgia" w:cstheme="minorHAnsi"/>
        </w:rPr>
      </w:pPr>
    </w:p>
    <w:p w14:paraId="2845829E" w14:textId="5D476DFE" w:rsidR="001A3DF5" w:rsidDel="00383720" w:rsidRDefault="001A3DF5" w:rsidP="0084387A">
      <w:pPr>
        <w:rPr>
          <w:ins w:id="160" w:author="MartaAbkhiz" w:date="2025-09-28T21:30:00Z"/>
          <w:del w:id="161" w:author="Mosen Bakhtiari" w:date="2025-10-12T21:54:00Z"/>
          <w:rFonts w:ascii="Georgia" w:hAnsi="Georgia" w:cstheme="minorHAnsi"/>
        </w:rPr>
      </w:pPr>
    </w:p>
    <w:p w14:paraId="3252A9A6" w14:textId="05711FD9" w:rsidR="001A3DF5" w:rsidDel="00383720" w:rsidRDefault="001A3DF5" w:rsidP="0084387A">
      <w:pPr>
        <w:rPr>
          <w:ins w:id="162" w:author="MartaAbkhiz" w:date="2025-09-28T21:30:00Z"/>
          <w:del w:id="163" w:author="Mosen Bakhtiari" w:date="2025-10-12T21:54:00Z"/>
          <w:rFonts w:ascii="Georgia" w:hAnsi="Georgia" w:cstheme="minorHAnsi"/>
        </w:rPr>
      </w:pPr>
    </w:p>
    <w:p w14:paraId="084E08FF" w14:textId="07DB0791" w:rsidR="001A3DF5" w:rsidDel="00383720" w:rsidRDefault="001A3DF5" w:rsidP="0084387A">
      <w:pPr>
        <w:rPr>
          <w:ins w:id="164" w:author="MartaAbkhiz" w:date="2025-09-28T21:30:00Z"/>
          <w:del w:id="165" w:author="Mosen Bakhtiari" w:date="2025-10-12T21:54:00Z"/>
          <w:rFonts w:ascii="Georgia" w:hAnsi="Georgia" w:cstheme="minorHAnsi"/>
        </w:rPr>
      </w:pPr>
    </w:p>
    <w:p w14:paraId="6F7529C4" w14:textId="7AE9B9ED" w:rsidR="001A3DF5" w:rsidDel="00383720" w:rsidRDefault="001A3DF5" w:rsidP="0084387A">
      <w:pPr>
        <w:rPr>
          <w:ins w:id="166" w:author="MartaAbkhiz" w:date="2025-09-28T21:30:00Z"/>
          <w:del w:id="167" w:author="Mosen Bakhtiari" w:date="2025-10-12T21:54:00Z"/>
          <w:rFonts w:ascii="Georgia" w:hAnsi="Georgia" w:cstheme="minorHAnsi"/>
        </w:rPr>
      </w:pPr>
    </w:p>
    <w:p w14:paraId="28A201EC" w14:textId="7F005759" w:rsidR="001A3DF5" w:rsidDel="009D11C7" w:rsidRDefault="001A3DF5" w:rsidP="0084387A">
      <w:pPr>
        <w:rPr>
          <w:ins w:id="168" w:author="MartaAbkhiz" w:date="2025-09-28T21:30:00Z"/>
          <w:del w:id="169" w:author="Mosen Bakhtiari" w:date="2025-10-07T19:57:00Z"/>
          <w:rFonts w:ascii="Georgia" w:hAnsi="Georgia" w:cstheme="minorHAnsi"/>
        </w:rPr>
      </w:pPr>
    </w:p>
    <w:p w14:paraId="09CAABA2" w14:textId="4B23E133" w:rsidR="001A3DF5" w:rsidDel="009D11C7" w:rsidRDefault="001A3DF5" w:rsidP="0084387A">
      <w:pPr>
        <w:rPr>
          <w:ins w:id="170" w:author="MartaAbkhiz" w:date="2025-09-28T21:30:00Z"/>
          <w:del w:id="171" w:author="Mosen Bakhtiari" w:date="2025-10-07T19:57:00Z"/>
          <w:rFonts w:ascii="Georgia" w:hAnsi="Georgia" w:cstheme="minorHAnsi"/>
        </w:rPr>
      </w:pPr>
    </w:p>
    <w:p w14:paraId="7CF96C67" w14:textId="3A8342B6" w:rsidR="001A3DF5" w:rsidRPr="00BA65B8" w:rsidDel="009D11C7" w:rsidRDefault="001A3DF5" w:rsidP="0084387A">
      <w:pPr>
        <w:rPr>
          <w:del w:id="172" w:author="Mosen Bakhtiari" w:date="2025-10-07T19:57:00Z"/>
          <w:rFonts w:ascii="Georgia" w:hAnsi="Georgia" w:cstheme="minorHAnsi"/>
        </w:rPr>
      </w:pPr>
    </w:p>
    <w:p w14:paraId="4019F799" w14:textId="58A30A25" w:rsidR="001A3DF5" w:rsidRPr="00BA65B8" w:rsidDel="009D11C7" w:rsidRDefault="001A3DF5" w:rsidP="0084387A">
      <w:pPr>
        <w:rPr>
          <w:del w:id="173" w:author="Mosen Bakhtiari" w:date="2025-10-07T19:57:00Z"/>
          <w:rFonts w:ascii="Georgia" w:hAnsi="Georgia"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6096"/>
      </w:tblGrid>
      <w:tr w:rsidR="0084387A" w:rsidRPr="00BA65B8" w:rsidDel="009D11C7" w14:paraId="24A81346" w14:textId="0A7074A4" w:rsidTr="0084387A">
        <w:trPr>
          <w:trHeight w:val="2834"/>
          <w:jc w:val="center"/>
          <w:del w:id="174" w:author="Mosen Bakhtiari" w:date="2025-10-07T19:57:00Z"/>
        </w:trPr>
        <w:tc>
          <w:tcPr>
            <w:tcW w:w="6070" w:type="dxa"/>
            <w:vAlign w:val="center"/>
          </w:tcPr>
          <w:p w14:paraId="2575AA09" w14:textId="67703D4A" w:rsidR="0084387A" w:rsidRPr="00BA65B8" w:rsidDel="009D11C7" w:rsidRDefault="0084387A" w:rsidP="003462E4">
            <w:pPr>
              <w:spacing w:after="240"/>
              <w:jc w:val="center"/>
              <w:rPr>
                <w:del w:id="175" w:author="Mosen Bakhtiari" w:date="2025-10-07T19:57:00Z"/>
                <w:rFonts w:ascii="Georgia" w:hAnsi="Georgia" w:cstheme="minorHAnsi"/>
              </w:rPr>
            </w:pPr>
            <w:del w:id="176" w:author="Mosen Bakhtiari" w:date="2025-10-07T19:57:00Z">
              <w:r w:rsidRPr="00BA65B8" w:rsidDel="009D11C7">
                <w:rPr>
                  <w:rFonts w:ascii="Georgia" w:hAnsi="Georgia" w:cstheme="minorHAnsi"/>
                  <w:noProof/>
                </w:rPr>
                <w:drawing>
                  <wp:inline distT="0" distB="0" distL="0" distR="0" wp14:anchorId="22DD80A4" wp14:editId="752562D9">
                    <wp:extent cx="3728852" cy="1864426"/>
                    <wp:effectExtent l="0" t="0" r="508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3773602" cy="188680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2E08DA36" w14:textId="1ADF7AA3" w:rsidR="0084387A" w:rsidRPr="00BA65B8" w:rsidDel="009D11C7" w:rsidRDefault="0084387A" w:rsidP="007C2727">
            <w:pPr>
              <w:spacing w:after="240"/>
              <w:jc w:val="center"/>
              <w:rPr>
                <w:del w:id="177" w:author="Mosen Bakhtiari" w:date="2025-10-07T19:57:00Z"/>
                <w:rFonts w:ascii="Georgia" w:hAnsi="Georgia" w:cstheme="minorHAnsi"/>
              </w:rPr>
            </w:pPr>
            <w:del w:id="178" w:author="Mosen Bakhtiari" w:date="2025-10-07T19:57:00Z">
              <w:r w:rsidRPr="00BA65B8" w:rsidDel="009D11C7">
                <w:rPr>
                  <w:rFonts w:ascii="Georgia" w:hAnsi="Georgia" w:cstheme="minorHAnsi"/>
                  <w:noProof/>
                </w:rPr>
                <w:drawing>
                  <wp:inline distT="0" distB="0" distL="0" distR="0" wp14:anchorId="6C3EBFB2" wp14:editId="6F8FA7CD">
                    <wp:extent cx="3449944" cy="17337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484994" cy="175141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5634A916" w14:textId="5B60EA6F" w:rsidTr="0084387A">
        <w:trPr>
          <w:jc w:val="center"/>
          <w:del w:id="179" w:author="Mosen Bakhtiari" w:date="2025-10-07T19:57:00Z"/>
        </w:trPr>
        <w:tc>
          <w:tcPr>
            <w:tcW w:w="6070" w:type="dxa"/>
            <w:vAlign w:val="center"/>
          </w:tcPr>
          <w:p w14:paraId="5EF82D1C" w14:textId="47010801" w:rsidR="0084387A" w:rsidRPr="00BA65B8" w:rsidDel="009D11C7" w:rsidRDefault="0084387A" w:rsidP="003462E4">
            <w:pPr>
              <w:spacing w:after="240"/>
              <w:jc w:val="center"/>
              <w:rPr>
                <w:del w:id="180" w:author="Mosen Bakhtiari" w:date="2025-10-07T19:57:00Z"/>
                <w:rFonts w:ascii="Georgia" w:hAnsi="Georgia" w:cstheme="minorHAnsi"/>
              </w:rPr>
            </w:pPr>
            <w:del w:id="181" w:author="Mosen Bakhtiari" w:date="2025-10-07T19:57:00Z">
              <w:r w:rsidRPr="00BA65B8" w:rsidDel="009D11C7">
                <w:rPr>
                  <w:rFonts w:ascii="Georgia" w:hAnsi="Georgia" w:cstheme="minorHAnsi"/>
                  <w:noProof/>
                </w:rPr>
                <w:drawing>
                  <wp:inline distT="0" distB="0" distL="0" distR="0" wp14:anchorId="2DE503B5" wp14:editId="5E2293DF">
                    <wp:extent cx="3788228" cy="18941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3827843" cy="191392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1E76C5A" w14:textId="573D07CB" w:rsidR="0084387A" w:rsidRPr="00BA65B8" w:rsidDel="009D11C7" w:rsidRDefault="0084387A" w:rsidP="007C2727">
            <w:pPr>
              <w:spacing w:after="240"/>
              <w:jc w:val="center"/>
              <w:rPr>
                <w:del w:id="182" w:author="Mosen Bakhtiari" w:date="2025-10-07T19:57:00Z"/>
                <w:rFonts w:ascii="Georgia" w:hAnsi="Georgia" w:cstheme="minorHAnsi"/>
              </w:rPr>
            </w:pPr>
            <w:del w:id="183" w:author="Mosen Bakhtiari" w:date="2025-10-07T19:57:00Z">
              <w:r w:rsidRPr="00BA65B8" w:rsidDel="009D11C7">
                <w:rPr>
                  <w:rFonts w:ascii="Georgia" w:hAnsi="Georgia" w:cstheme="minorHAnsi"/>
                  <w:noProof/>
                </w:rPr>
                <w:drawing>
                  <wp:inline distT="0" distB="0" distL="0" distR="0" wp14:anchorId="3D722DC0" wp14:editId="1C6EB500">
                    <wp:extent cx="3650755" cy="1825378"/>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84134" cy="18420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2B546D4F" w14:textId="7CEF6297" w:rsidTr="0084387A">
        <w:trPr>
          <w:jc w:val="center"/>
          <w:del w:id="184" w:author="Mosen Bakhtiari" w:date="2025-10-07T19:57:00Z"/>
        </w:trPr>
        <w:tc>
          <w:tcPr>
            <w:tcW w:w="6070" w:type="dxa"/>
            <w:vAlign w:val="center"/>
          </w:tcPr>
          <w:p w14:paraId="3D479C84" w14:textId="39A5C4ED" w:rsidR="0084387A" w:rsidRPr="00BA65B8" w:rsidDel="009D11C7" w:rsidRDefault="0084387A" w:rsidP="003462E4">
            <w:pPr>
              <w:spacing w:after="240"/>
              <w:jc w:val="center"/>
              <w:rPr>
                <w:del w:id="185" w:author="Mosen Bakhtiari" w:date="2025-10-07T19:57:00Z"/>
                <w:rFonts w:ascii="Georgia" w:hAnsi="Georgia" w:cstheme="minorHAnsi"/>
              </w:rPr>
            </w:pPr>
            <w:del w:id="186" w:author="Mosen Bakhtiari" w:date="2025-10-07T19:57:00Z">
              <w:r w:rsidRPr="00BA65B8" w:rsidDel="009D11C7">
                <w:rPr>
                  <w:rFonts w:ascii="Georgia" w:hAnsi="Georgia" w:cstheme="minorHAnsi"/>
                  <w:noProof/>
                </w:rPr>
                <w:drawing>
                  <wp:inline distT="0" distB="0" distL="0" distR="0" wp14:anchorId="417304C8" wp14:editId="6981322C">
                    <wp:extent cx="3728852" cy="1864426"/>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3753139" cy="18765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F4C4087" w14:textId="0ACD3177" w:rsidR="0084387A" w:rsidRPr="00BA65B8" w:rsidDel="009D11C7" w:rsidRDefault="0084387A" w:rsidP="003462E4">
            <w:pPr>
              <w:spacing w:after="240"/>
              <w:jc w:val="center"/>
              <w:rPr>
                <w:del w:id="187" w:author="Mosen Bakhtiari" w:date="2025-10-07T19:57:00Z"/>
                <w:rFonts w:ascii="Georgia" w:hAnsi="Georgia" w:cstheme="minorHAnsi"/>
              </w:rPr>
            </w:pPr>
            <w:del w:id="188" w:author="Mosen Bakhtiari" w:date="2025-10-07T19:57:00Z">
              <w:r w:rsidRPr="00BA65B8" w:rsidDel="009D11C7">
                <w:rPr>
                  <w:rFonts w:ascii="Georgia" w:hAnsi="Georgia" w:cstheme="minorHAnsi"/>
                  <w:noProof/>
                </w:rPr>
                <w:drawing>
                  <wp:inline distT="0" distB="0" distL="0" distR="0" wp14:anchorId="1CEE7564" wp14:editId="5736B9C2">
                    <wp:extent cx="3705102" cy="18525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3752092" cy="187604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40DE0002" w14:textId="2B32CDE3" w:rsidTr="0084387A">
        <w:trPr>
          <w:jc w:val="center"/>
          <w:del w:id="189" w:author="Mosen Bakhtiari" w:date="2025-10-07T19:57:00Z"/>
        </w:trPr>
        <w:tc>
          <w:tcPr>
            <w:tcW w:w="6070" w:type="dxa"/>
            <w:vAlign w:val="center"/>
          </w:tcPr>
          <w:p w14:paraId="60F249B0" w14:textId="325F9E55" w:rsidR="0084387A" w:rsidRPr="00BA65B8" w:rsidDel="009D11C7" w:rsidRDefault="0084387A" w:rsidP="003462E4">
            <w:pPr>
              <w:spacing w:after="240"/>
              <w:jc w:val="center"/>
              <w:rPr>
                <w:del w:id="190" w:author="Mosen Bakhtiari" w:date="2025-10-07T19:57:00Z"/>
                <w:rFonts w:ascii="Georgia" w:hAnsi="Georgia" w:cstheme="minorHAnsi"/>
              </w:rPr>
            </w:pPr>
            <w:del w:id="191" w:author="Mosen Bakhtiari" w:date="2025-10-07T19:57:00Z">
              <w:r w:rsidRPr="00BA65B8" w:rsidDel="009D11C7">
                <w:rPr>
                  <w:rFonts w:ascii="Georgia" w:hAnsi="Georgia" w:cstheme="minorHAnsi"/>
                  <w:noProof/>
                </w:rPr>
                <w:drawing>
                  <wp:inline distT="0" distB="0" distL="0" distR="0" wp14:anchorId="205BCEAA" wp14:editId="19A482B3">
                    <wp:extent cx="3604099" cy="18763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3692648" cy="19224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4A01C48C" w14:textId="44F2A1B7" w:rsidR="0084387A" w:rsidRPr="00BA65B8" w:rsidDel="009D11C7" w:rsidRDefault="0084387A" w:rsidP="007C2727">
            <w:pPr>
              <w:spacing w:after="240"/>
              <w:jc w:val="center"/>
              <w:rPr>
                <w:del w:id="192" w:author="Mosen Bakhtiari" w:date="2025-10-07T19:57:00Z"/>
                <w:rFonts w:ascii="Georgia" w:hAnsi="Georgia" w:cstheme="minorHAnsi"/>
              </w:rPr>
            </w:pPr>
            <w:del w:id="193" w:author="Mosen Bakhtiari" w:date="2025-10-07T19:57:00Z">
              <w:r w:rsidRPr="00BA65B8" w:rsidDel="009D11C7">
                <w:rPr>
                  <w:rFonts w:ascii="Georgia" w:hAnsi="Georgia" w:cstheme="minorHAnsi"/>
                  <w:noProof/>
                </w:rPr>
                <w:drawing>
                  <wp:inline distT="0" distB="0" distL="0" distR="0" wp14:anchorId="04BE729D" wp14:editId="76579964">
                    <wp:extent cx="3728852" cy="1864426"/>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3749341" cy="187467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2243E794" w14:textId="16D9D9BB" w:rsidTr="0084387A">
        <w:trPr>
          <w:jc w:val="center"/>
          <w:del w:id="194" w:author="Mosen Bakhtiari" w:date="2025-10-07T19:57:00Z"/>
        </w:trPr>
        <w:tc>
          <w:tcPr>
            <w:tcW w:w="6070" w:type="dxa"/>
            <w:vAlign w:val="center"/>
          </w:tcPr>
          <w:p w14:paraId="1FB31BB4" w14:textId="4BD9C4D7" w:rsidR="0084387A" w:rsidRPr="00BA65B8" w:rsidDel="009D11C7" w:rsidRDefault="0084387A" w:rsidP="003462E4">
            <w:pPr>
              <w:spacing w:after="240"/>
              <w:jc w:val="center"/>
              <w:rPr>
                <w:del w:id="195" w:author="Mosen Bakhtiari" w:date="2025-10-07T19:57:00Z"/>
                <w:rFonts w:ascii="Georgia" w:hAnsi="Georgia" w:cstheme="minorHAnsi"/>
              </w:rPr>
            </w:pPr>
            <w:del w:id="196" w:author="Mosen Bakhtiari" w:date="2025-10-07T19:57:00Z">
              <w:r w:rsidRPr="00BA65B8" w:rsidDel="009D11C7">
                <w:rPr>
                  <w:rFonts w:ascii="Georgia" w:hAnsi="Georgia" w:cstheme="minorHAnsi"/>
                  <w:noProof/>
                </w:rPr>
                <w:drawing>
                  <wp:inline distT="0" distB="0" distL="0" distR="0" wp14:anchorId="380A591C" wp14:editId="122025D2">
                    <wp:extent cx="3835142" cy="1995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3878581" cy="201765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353A8D1A" w14:textId="3B3261AC" w:rsidR="0084387A" w:rsidRPr="00BA65B8" w:rsidDel="009D11C7" w:rsidRDefault="0084387A" w:rsidP="007C2727">
            <w:pPr>
              <w:spacing w:after="240"/>
              <w:jc w:val="center"/>
              <w:rPr>
                <w:del w:id="197" w:author="Mosen Bakhtiari" w:date="2025-10-07T19:57:00Z"/>
                <w:rFonts w:ascii="Georgia" w:hAnsi="Georgia" w:cstheme="minorHAnsi"/>
              </w:rPr>
            </w:pPr>
            <w:del w:id="198" w:author="Mosen Bakhtiari" w:date="2025-10-07T19:57:00Z">
              <w:r w:rsidRPr="00BA65B8" w:rsidDel="009D11C7">
                <w:rPr>
                  <w:rFonts w:ascii="Georgia" w:hAnsi="Georgia" w:cstheme="minorHAnsi"/>
                  <w:noProof/>
                </w:rPr>
                <w:drawing>
                  <wp:inline distT="0" distB="0" distL="0" distR="0" wp14:anchorId="01C78E2E" wp14:editId="3D44C401">
                    <wp:extent cx="3545026" cy="20099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609778" cy="204667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4C2B3FCF" w14:textId="71D44355" w:rsidTr="0084387A">
        <w:trPr>
          <w:jc w:val="center"/>
          <w:del w:id="199" w:author="Mosen Bakhtiari" w:date="2025-10-07T19:57:00Z"/>
        </w:trPr>
        <w:tc>
          <w:tcPr>
            <w:tcW w:w="6070" w:type="dxa"/>
            <w:vAlign w:val="center"/>
          </w:tcPr>
          <w:p w14:paraId="2217D708" w14:textId="3202BF4B" w:rsidR="0084387A" w:rsidRPr="00BA65B8" w:rsidDel="009D11C7" w:rsidRDefault="0084387A" w:rsidP="003462E4">
            <w:pPr>
              <w:spacing w:after="240"/>
              <w:jc w:val="center"/>
              <w:rPr>
                <w:del w:id="200" w:author="Mosen Bakhtiari" w:date="2025-10-07T19:57:00Z"/>
                <w:rFonts w:ascii="Georgia" w:hAnsi="Georgia" w:cstheme="minorHAnsi"/>
              </w:rPr>
            </w:pPr>
            <w:del w:id="201" w:author="Mosen Bakhtiari" w:date="2025-10-07T19:57:00Z">
              <w:r w:rsidRPr="00BA65B8" w:rsidDel="009D11C7">
                <w:rPr>
                  <w:rFonts w:ascii="Georgia" w:hAnsi="Georgia" w:cstheme="minorHAnsi"/>
                  <w:noProof/>
                </w:rPr>
                <w:drawing>
                  <wp:inline distT="0" distB="0" distL="0" distR="0" wp14:anchorId="070172DA" wp14:editId="0AFA3EB8">
                    <wp:extent cx="3621974" cy="20272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667555" cy="20527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07A12593" w14:textId="4DF602BF" w:rsidR="0084387A" w:rsidRPr="00BA65B8" w:rsidDel="009D11C7" w:rsidRDefault="0084387A" w:rsidP="007C2727">
            <w:pPr>
              <w:spacing w:after="240"/>
              <w:jc w:val="center"/>
              <w:rPr>
                <w:del w:id="202" w:author="Mosen Bakhtiari" w:date="2025-10-07T19:57:00Z"/>
                <w:rFonts w:ascii="Georgia" w:hAnsi="Georgia" w:cstheme="minorHAnsi"/>
              </w:rPr>
            </w:pPr>
            <w:del w:id="203" w:author="Mosen Bakhtiari" w:date="2025-10-07T19:57:00Z">
              <w:r w:rsidRPr="00BA65B8" w:rsidDel="009D11C7">
                <w:rPr>
                  <w:rFonts w:ascii="Georgia" w:hAnsi="Georgia" w:cstheme="minorHAnsi"/>
                  <w:noProof/>
                </w:rPr>
                <w:drawing>
                  <wp:inline distT="0" distB="0" distL="0" distR="0" wp14:anchorId="579A0C5E" wp14:editId="10D30883">
                    <wp:extent cx="3495614" cy="193567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3544383" cy="1962684"/>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23BC603" w14:textId="567341AF" w:rsidR="0084387A" w:rsidDel="009D11C7" w:rsidRDefault="0084387A" w:rsidP="0084387A">
      <w:pPr>
        <w:spacing w:after="0" w:line="240" w:lineRule="auto"/>
        <w:jc w:val="center"/>
        <w:rPr>
          <w:ins w:id="204" w:author="MartaAbkhiz" w:date="2025-09-28T22:03:00Z"/>
          <w:del w:id="205" w:author="Mosen Bakhtiari" w:date="2025-10-07T19:57:00Z"/>
          <w:rFonts w:ascii="Georgia" w:hAnsi="Georgia" w:cstheme="minorHAnsi"/>
          <w:rtl/>
        </w:rPr>
      </w:pPr>
      <w:del w:id="206" w:author="Mosen Bakhtiari" w:date="2025-10-07T19:57:00Z">
        <w:r w:rsidRPr="00BA65B8" w:rsidDel="009D11C7">
          <w:rPr>
            <w:rFonts w:ascii="Georgia" w:hAnsi="Georgia" w:cstheme="minorHAnsi"/>
          </w:rPr>
          <w:delText xml:space="preserve">Fig. </w:delText>
        </w:r>
        <w:r w:rsidR="002333D2" w:rsidDel="009D11C7">
          <w:rPr>
            <w:rFonts w:ascii="Georgia" w:hAnsi="Georgia" w:cstheme="minorHAnsi"/>
          </w:rPr>
          <w:delText>5</w:delText>
        </w:r>
        <w:r w:rsidRPr="00BA65B8" w:rsidDel="009D11C7">
          <w:rPr>
            <w:rFonts w:ascii="Georgia" w:hAnsi="Georgia" w:cstheme="minorHAnsi"/>
          </w:rPr>
          <w:delText>. Annual dischar</w:delText>
        </w:r>
        <w:commentRangeStart w:id="207"/>
        <w:r w:rsidRPr="00BA65B8" w:rsidDel="009D11C7">
          <w:rPr>
            <w:rFonts w:ascii="Georgia" w:hAnsi="Georgia" w:cstheme="minorHAnsi"/>
          </w:rPr>
          <w:delText>ge</w:delText>
        </w:r>
        <w:r w:rsidR="00F23885" w:rsidRPr="00BA65B8" w:rsidDel="009D11C7">
          <w:rPr>
            <w:rFonts w:ascii="Georgia" w:hAnsi="Georgia" w:cstheme="minorHAnsi"/>
          </w:rPr>
          <w:delText xml:space="preserve"> </w:delText>
        </w:r>
        <w:r w:rsidR="00F23885" w:rsidRPr="00BA65B8" w:rsidDel="009D11C7">
          <w:rPr>
            <w:rFonts w:ascii="Georgia" w:hAnsi="Georgia" w:cstheme="minorHAnsi"/>
            <w:lang w:bidi="fa-IR"/>
          </w:rPr>
          <w:delText>(m</w:delText>
        </w:r>
        <w:r w:rsidR="00F23885" w:rsidRPr="00BA65B8" w:rsidDel="009D11C7">
          <w:rPr>
            <w:rFonts w:ascii="Georgia" w:hAnsi="Georgia" w:cstheme="minorHAnsi"/>
            <w:vertAlign w:val="superscript"/>
            <w:lang w:bidi="fa-IR"/>
          </w:rPr>
          <w:delText>3</w:delText>
        </w:r>
        <w:r w:rsidR="00F23885" w:rsidRPr="00BA65B8" w:rsidDel="009D11C7">
          <w:rPr>
            <w:rFonts w:ascii="Georgia" w:hAnsi="Georgia" w:cstheme="minorHAnsi"/>
            <w:lang w:bidi="fa-IR"/>
          </w:rPr>
          <w:delText>/s)</w:delText>
        </w:r>
        <w:r w:rsidRPr="00BA65B8" w:rsidDel="009D11C7">
          <w:rPr>
            <w:rFonts w:ascii="Georgia" w:hAnsi="Georgia" w:cstheme="minorHAnsi"/>
          </w:rPr>
          <w:delText xml:space="preserve"> and PDSI changes of the fa</w:delText>
        </w:r>
        <w:r w:rsidR="008A4A6D" w:rsidRPr="00BA65B8" w:rsidDel="009D11C7">
          <w:rPr>
            <w:rFonts w:ascii="Georgia" w:hAnsi="Georgia" w:cstheme="minorHAnsi"/>
          </w:rPr>
          <w:delText>r-</w:delText>
        </w:r>
        <w:r w:rsidRPr="00BA65B8" w:rsidDel="009D11C7">
          <w:rPr>
            <w:rFonts w:ascii="Georgia" w:hAnsi="Georgia" w:cstheme="minorHAnsi"/>
          </w:rPr>
          <w:delText>dam</w:delText>
        </w:r>
        <w:r w:rsidR="008A4A6D" w:rsidRPr="00BA65B8" w:rsidDel="009D11C7">
          <w:rPr>
            <w:rFonts w:ascii="Georgia" w:hAnsi="Georgia" w:cstheme="minorHAnsi"/>
          </w:rPr>
          <w:delText xml:space="preserve"> station</w:delText>
        </w:r>
        <w:r w:rsidRPr="00BA65B8" w:rsidDel="009D11C7">
          <w:rPr>
            <w:rFonts w:ascii="Georgia" w:hAnsi="Georgia" w:cstheme="minorHAnsi"/>
          </w:rPr>
          <w:delText xml:space="preserve">s during 1979 to 2022. </w:delText>
        </w:r>
        <w:commentRangeEnd w:id="207"/>
        <w:r w:rsidR="00F54470" w:rsidRPr="00BA65B8" w:rsidDel="009D11C7">
          <w:rPr>
            <w:rStyle w:val="CommentReference"/>
            <w:rFonts w:ascii="Georgia" w:hAnsi="Georgia"/>
            <w:sz w:val="22"/>
            <w:szCs w:val="22"/>
            <w:rtl/>
          </w:rPr>
          <w:commentReference w:id="207"/>
        </w:r>
      </w:del>
    </w:p>
    <w:p w14:paraId="4DB8A011" w14:textId="01C918F8" w:rsidR="004F1A21" w:rsidDel="009D11C7" w:rsidRDefault="004F1A21" w:rsidP="0084387A">
      <w:pPr>
        <w:spacing w:after="0" w:line="240" w:lineRule="auto"/>
        <w:jc w:val="center"/>
        <w:rPr>
          <w:ins w:id="208" w:author="MartaAbkhiz" w:date="2025-09-28T22:03:00Z"/>
          <w:del w:id="209" w:author="Mosen Bakhtiari" w:date="2025-10-07T19:57:00Z"/>
          <w:rFonts w:ascii="Georgia" w:hAnsi="Georgia" w:cstheme="minorHAnsi"/>
          <w:rtl/>
        </w:rPr>
      </w:pPr>
    </w:p>
    <w:p w14:paraId="4B8C2D28" w14:textId="1ACF884F" w:rsidR="004F1A21" w:rsidDel="009D11C7" w:rsidRDefault="004F1A21" w:rsidP="0084387A">
      <w:pPr>
        <w:spacing w:after="0" w:line="240" w:lineRule="auto"/>
        <w:jc w:val="center"/>
        <w:rPr>
          <w:ins w:id="210" w:author="MartaAbkhiz" w:date="2025-09-28T22:03:00Z"/>
          <w:del w:id="211" w:author="Mosen Bakhtiari" w:date="2025-10-07T19:57:00Z"/>
          <w:rFonts w:ascii="Georgia" w:hAnsi="Georgia" w:cstheme="minorHAnsi"/>
          <w:rtl/>
        </w:rPr>
      </w:pPr>
    </w:p>
    <w:p w14:paraId="4B009DFD" w14:textId="26AD0A9B" w:rsidR="004F1A21" w:rsidDel="009D11C7" w:rsidRDefault="004F1A21" w:rsidP="0084387A">
      <w:pPr>
        <w:spacing w:after="0" w:line="240" w:lineRule="auto"/>
        <w:jc w:val="center"/>
        <w:rPr>
          <w:ins w:id="212" w:author="MartaAbkhiz" w:date="2025-09-28T22:03:00Z"/>
          <w:del w:id="213" w:author="Mosen Bakhtiari" w:date="2025-10-07T19:57:00Z"/>
          <w:rFonts w:ascii="Georgia" w:hAnsi="Georgia" w:cstheme="minorHAnsi"/>
          <w:rtl/>
        </w:rPr>
      </w:pPr>
    </w:p>
    <w:p w14:paraId="0907D0D7" w14:textId="577CA6DC" w:rsidR="004F1A21" w:rsidDel="009D11C7" w:rsidRDefault="004F1A21" w:rsidP="0084387A">
      <w:pPr>
        <w:spacing w:after="0" w:line="240" w:lineRule="auto"/>
        <w:jc w:val="center"/>
        <w:rPr>
          <w:ins w:id="214" w:author="MartaAbkhiz" w:date="2025-09-28T22:03:00Z"/>
          <w:del w:id="215" w:author="Mosen Bakhtiari" w:date="2025-10-07T19:57:00Z"/>
          <w:rFonts w:ascii="Georgia" w:hAnsi="Georgia" w:cstheme="minorHAnsi"/>
          <w:rtl/>
        </w:rPr>
      </w:pPr>
    </w:p>
    <w:p w14:paraId="735416D7" w14:textId="641A3BDB" w:rsidR="004F1A21" w:rsidDel="009D11C7" w:rsidRDefault="004F1A21" w:rsidP="0084387A">
      <w:pPr>
        <w:spacing w:after="0" w:line="240" w:lineRule="auto"/>
        <w:jc w:val="center"/>
        <w:rPr>
          <w:ins w:id="216" w:author="MartaAbkhiz" w:date="2025-09-28T22:03:00Z"/>
          <w:del w:id="217" w:author="Mosen Bakhtiari" w:date="2025-10-07T19:57:00Z"/>
          <w:rFonts w:ascii="Georgia" w:hAnsi="Georgia" w:cstheme="minorHAnsi"/>
          <w:rtl/>
        </w:rPr>
      </w:pPr>
    </w:p>
    <w:p w14:paraId="04AE0A6F" w14:textId="5D773D03" w:rsidR="004F1A21" w:rsidDel="009D11C7" w:rsidRDefault="004F1A21" w:rsidP="0084387A">
      <w:pPr>
        <w:spacing w:after="0" w:line="240" w:lineRule="auto"/>
        <w:jc w:val="center"/>
        <w:rPr>
          <w:ins w:id="218" w:author="MartaAbkhiz" w:date="2025-09-28T22:03:00Z"/>
          <w:del w:id="219" w:author="Mosen Bakhtiari" w:date="2025-10-07T19:57:00Z"/>
          <w:rFonts w:ascii="Georgia" w:hAnsi="Georgia" w:cstheme="minorHAnsi"/>
          <w:rtl/>
        </w:rPr>
      </w:pPr>
    </w:p>
    <w:p w14:paraId="301866B4" w14:textId="6DE7ED9A" w:rsidR="004F1A21" w:rsidDel="009D11C7" w:rsidRDefault="004F1A21">
      <w:pPr>
        <w:spacing w:after="0" w:line="240" w:lineRule="auto"/>
        <w:rPr>
          <w:ins w:id="220" w:author="MartaAbkhiz" w:date="2025-09-28T22:03:00Z"/>
          <w:del w:id="221" w:author="Mosen Bakhtiari" w:date="2025-10-07T19:57:00Z"/>
          <w:rFonts w:ascii="Georgia" w:hAnsi="Georgia" w:cstheme="minorHAnsi"/>
          <w:rtl/>
        </w:rPr>
        <w:pPrChange w:id="222" w:author="Mosen Bakhtiari" w:date="2025-10-07T19:57:00Z">
          <w:pPr>
            <w:spacing w:after="0" w:line="240" w:lineRule="auto"/>
            <w:jc w:val="center"/>
          </w:pPr>
        </w:pPrChange>
      </w:pPr>
    </w:p>
    <w:p w14:paraId="344E895F" w14:textId="12B57009" w:rsidR="004F1A21" w:rsidDel="009D11C7" w:rsidRDefault="004F1A21" w:rsidP="0084387A">
      <w:pPr>
        <w:spacing w:after="0" w:line="240" w:lineRule="auto"/>
        <w:jc w:val="center"/>
        <w:rPr>
          <w:ins w:id="223" w:author="MartaAbkhiz" w:date="2025-09-28T22:03:00Z"/>
          <w:del w:id="224" w:author="Mosen Bakhtiari" w:date="2025-10-07T19:57:00Z"/>
          <w:rFonts w:ascii="Georgia" w:hAnsi="Georgia" w:cstheme="minorHAnsi"/>
          <w:rtl/>
        </w:rPr>
      </w:pPr>
    </w:p>
    <w:p w14:paraId="374DDF44" w14:textId="77777777" w:rsidR="004F1A21" w:rsidDel="00D41771" w:rsidRDefault="004F1A21" w:rsidP="0084387A">
      <w:pPr>
        <w:spacing w:after="0" w:line="240" w:lineRule="auto"/>
        <w:jc w:val="center"/>
        <w:rPr>
          <w:ins w:id="225" w:author="MartaAbkhiz" w:date="2025-09-28T22:03:00Z"/>
          <w:del w:id="226" w:author="Mosen Bakhtiari" w:date="2025-10-07T17:14:00Z"/>
          <w:rFonts w:ascii="Georgia" w:hAnsi="Georgia" w:cstheme="minorHAnsi"/>
          <w:rtl/>
        </w:rPr>
      </w:pPr>
    </w:p>
    <w:p w14:paraId="35CA33F2" w14:textId="0B53A3C9" w:rsidR="004F1A21" w:rsidDel="00D41771" w:rsidRDefault="004F1A21">
      <w:pPr>
        <w:spacing w:after="0" w:line="240" w:lineRule="auto"/>
        <w:rPr>
          <w:ins w:id="227" w:author="MartaAbkhiz" w:date="2025-09-28T22:03:00Z"/>
          <w:del w:id="228" w:author="Mosen Bakhtiari" w:date="2025-10-07T17:13:00Z"/>
          <w:rFonts w:ascii="Georgia" w:hAnsi="Georgia" w:cstheme="minorHAnsi"/>
          <w:rtl/>
        </w:rPr>
        <w:pPrChange w:id="229" w:author="Mosen Bakhtiari" w:date="2025-10-07T17:13:00Z">
          <w:pPr>
            <w:spacing w:after="0" w:line="240" w:lineRule="auto"/>
            <w:jc w:val="center"/>
          </w:pPr>
        </w:pPrChange>
      </w:pPr>
    </w:p>
    <w:p w14:paraId="639BC355" w14:textId="22BEFABD" w:rsidR="004F1A21" w:rsidDel="00D41771" w:rsidRDefault="004F1A21">
      <w:pPr>
        <w:spacing w:after="0" w:line="240" w:lineRule="auto"/>
        <w:rPr>
          <w:ins w:id="230" w:author="MartaAbkhiz" w:date="2025-09-28T22:03:00Z"/>
          <w:del w:id="231" w:author="Mosen Bakhtiari" w:date="2025-10-07T17:13:00Z"/>
          <w:rFonts w:ascii="Georgia" w:hAnsi="Georgia" w:cstheme="minorHAnsi"/>
          <w:rtl/>
        </w:rPr>
        <w:pPrChange w:id="232" w:author="Mosen Bakhtiari" w:date="2025-10-07T17:13:00Z">
          <w:pPr>
            <w:spacing w:after="0" w:line="240" w:lineRule="auto"/>
            <w:jc w:val="center"/>
          </w:pPr>
        </w:pPrChange>
      </w:pPr>
    </w:p>
    <w:p w14:paraId="70BEB9A9" w14:textId="13A5D84A" w:rsidR="004F1A21" w:rsidDel="00D41771" w:rsidRDefault="004F1A21">
      <w:pPr>
        <w:spacing w:after="0" w:line="240" w:lineRule="auto"/>
        <w:rPr>
          <w:ins w:id="233" w:author="MartaAbkhiz" w:date="2025-09-28T22:03:00Z"/>
          <w:del w:id="234" w:author="Mosen Bakhtiari" w:date="2025-10-07T17:13:00Z"/>
          <w:rFonts w:ascii="Georgia" w:hAnsi="Georgia" w:cstheme="minorHAnsi"/>
          <w:rtl/>
        </w:rPr>
        <w:pPrChange w:id="235" w:author="Mosen Bakhtiari" w:date="2025-10-07T17:13:00Z">
          <w:pPr>
            <w:spacing w:after="0" w:line="240" w:lineRule="auto"/>
            <w:jc w:val="center"/>
          </w:pPr>
        </w:pPrChange>
      </w:pPr>
    </w:p>
    <w:p w14:paraId="27931B20" w14:textId="5C674820" w:rsidR="004F1A21" w:rsidDel="00D41771" w:rsidRDefault="004F1A21">
      <w:pPr>
        <w:spacing w:after="0" w:line="240" w:lineRule="auto"/>
        <w:rPr>
          <w:ins w:id="236" w:author="MartaAbkhiz" w:date="2025-09-28T22:03:00Z"/>
          <w:del w:id="237" w:author="Mosen Bakhtiari" w:date="2025-10-07T17:13:00Z"/>
          <w:rFonts w:ascii="Georgia" w:hAnsi="Georgia" w:cstheme="minorHAnsi"/>
          <w:rtl/>
        </w:rPr>
        <w:pPrChange w:id="238" w:author="Mosen Bakhtiari" w:date="2025-10-07T17:13:00Z">
          <w:pPr>
            <w:spacing w:after="0" w:line="240" w:lineRule="auto"/>
            <w:jc w:val="center"/>
          </w:pPr>
        </w:pPrChange>
      </w:pPr>
    </w:p>
    <w:p w14:paraId="0329EB95" w14:textId="0146EB24" w:rsidR="004F1A21" w:rsidDel="00D41771" w:rsidRDefault="004F1A21">
      <w:pPr>
        <w:spacing w:after="0" w:line="240" w:lineRule="auto"/>
        <w:rPr>
          <w:ins w:id="239" w:author="MartaAbkhiz" w:date="2025-09-28T22:03:00Z"/>
          <w:del w:id="240" w:author="Mosen Bakhtiari" w:date="2025-10-07T17:13:00Z"/>
          <w:rFonts w:ascii="Georgia" w:hAnsi="Georgia" w:cstheme="minorHAnsi"/>
          <w:rtl/>
        </w:rPr>
        <w:pPrChange w:id="241" w:author="Mosen Bakhtiari" w:date="2025-10-07T17:13:00Z">
          <w:pPr>
            <w:spacing w:after="0" w:line="240" w:lineRule="auto"/>
            <w:jc w:val="center"/>
          </w:pPr>
        </w:pPrChange>
      </w:pPr>
    </w:p>
    <w:p w14:paraId="77CA77F5" w14:textId="18B76CB1" w:rsidR="004F1A21" w:rsidDel="00D41771" w:rsidRDefault="004F1A21">
      <w:pPr>
        <w:spacing w:after="0" w:line="240" w:lineRule="auto"/>
        <w:rPr>
          <w:ins w:id="242" w:author="MartaAbkhiz" w:date="2025-09-28T22:03:00Z"/>
          <w:del w:id="243" w:author="Mosen Bakhtiari" w:date="2025-10-07T17:13:00Z"/>
          <w:rFonts w:ascii="Georgia" w:hAnsi="Georgia" w:cstheme="minorHAnsi"/>
          <w:rtl/>
        </w:rPr>
        <w:pPrChange w:id="244" w:author="Mosen Bakhtiari" w:date="2025-10-07T17:13:00Z">
          <w:pPr>
            <w:spacing w:after="0" w:line="240" w:lineRule="auto"/>
            <w:jc w:val="center"/>
          </w:pPr>
        </w:pPrChange>
      </w:pPr>
    </w:p>
    <w:p w14:paraId="0F886180" w14:textId="4FD18703" w:rsidR="004F1A21" w:rsidDel="00D41771" w:rsidRDefault="004F1A21">
      <w:pPr>
        <w:spacing w:after="0" w:line="240" w:lineRule="auto"/>
        <w:rPr>
          <w:ins w:id="245" w:author="MartaAbkhiz" w:date="2025-09-28T22:03:00Z"/>
          <w:del w:id="246" w:author="Mosen Bakhtiari" w:date="2025-10-07T17:13:00Z"/>
          <w:rFonts w:ascii="Georgia" w:hAnsi="Georgia" w:cstheme="minorHAnsi"/>
          <w:rtl/>
        </w:rPr>
        <w:pPrChange w:id="247" w:author="Mosen Bakhtiari" w:date="2025-10-07T17:13:00Z">
          <w:pPr>
            <w:spacing w:after="0" w:line="240" w:lineRule="auto"/>
            <w:jc w:val="center"/>
          </w:pPr>
        </w:pPrChange>
      </w:pPr>
    </w:p>
    <w:p w14:paraId="3D49AFBD" w14:textId="343552B9" w:rsidR="004F1A21" w:rsidDel="00D41771" w:rsidRDefault="004F1A21">
      <w:pPr>
        <w:spacing w:after="0" w:line="240" w:lineRule="auto"/>
        <w:rPr>
          <w:ins w:id="248" w:author="MartaAbkhiz" w:date="2025-09-28T22:03:00Z"/>
          <w:del w:id="249" w:author="Mosen Bakhtiari" w:date="2025-10-07T17:13:00Z"/>
          <w:rFonts w:ascii="Georgia" w:hAnsi="Georgia" w:cstheme="minorHAnsi"/>
          <w:rtl/>
        </w:rPr>
        <w:pPrChange w:id="250" w:author="Mosen Bakhtiari" w:date="2025-10-07T17:13:00Z">
          <w:pPr>
            <w:spacing w:after="0" w:line="240" w:lineRule="auto"/>
            <w:jc w:val="center"/>
          </w:pPr>
        </w:pPrChange>
      </w:pPr>
    </w:p>
    <w:p w14:paraId="4A754E72" w14:textId="7CB35015" w:rsidR="004F1A21" w:rsidDel="00D41771" w:rsidRDefault="004F1A21">
      <w:pPr>
        <w:spacing w:after="0" w:line="240" w:lineRule="auto"/>
        <w:rPr>
          <w:ins w:id="251" w:author="MartaAbkhiz" w:date="2025-09-28T22:03:00Z"/>
          <w:del w:id="252" w:author="Mosen Bakhtiari" w:date="2025-10-07T17:13:00Z"/>
          <w:rFonts w:ascii="Georgia" w:hAnsi="Georgia" w:cstheme="minorHAnsi"/>
          <w:rtl/>
        </w:rPr>
        <w:pPrChange w:id="253" w:author="Mosen Bakhtiari" w:date="2025-10-07T17:13:00Z">
          <w:pPr>
            <w:spacing w:after="0" w:line="240" w:lineRule="auto"/>
            <w:jc w:val="center"/>
          </w:pPr>
        </w:pPrChange>
      </w:pPr>
    </w:p>
    <w:p w14:paraId="4BF63F19" w14:textId="7AFE0DB2" w:rsidR="004F1A21" w:rsidDel="00D41771" w:rsidRDefault="004F1A21">
      <w:pPr>
        <w:spacing w:after="0" w:line="240" w:lineRule="auto"/>
        <w:rPr>
          <w:ins w:id="254" w:author="MartaAbkhiz" w:date="2025-09-28T22:03:00Z"/>
          <w:del w:id="255" w:author="Mosen Bakhtiari" w:date="2025-10-07T17:13:00Z"/>
          <w:rFonts w:ascii="Georgia" w:hAnsi="Georgia" w:cstheme="minorHAnsi"/>
          <w:rtl/>
        </w:rPr>
        <w:pPrChange w:id="256" w:author="Mosen Bakhtiari" w:date="2025-10-07T17:13:00Z">
          <w:pPr>
            <w:spacing w:after="0" w:line="240" w:lineRule="auto"/>
            <w:jc w:val="center"/>
          </w:pPr>
        </w:pPrChange>
      </w:pPr>
    </w:p>
    <w:p w14:paraId="205C5D62" w14:textId="562E1943" w:rsidR="004F1A21" w:rsidDel="00D41771" w:rsidRDefault="004F1A21">
      <w:pPr>
        <w:spacing w:after="0" w:line="240" w:lineRule="auto"/>
        <w:rPr>
          <w:ins w:id="257" w:author="MartaAbkhiz" w:date="2025-09-28T22:03:00Z"/>
          <w:del w:id="258" w:author="Mosen Bakhtiari" w:date="2025-10-07T17:13:00Z"/>
          <w:rFonts w:ascii="Georgia" w:hAnsi="Georgia" w:cstheme="minorHAnsi"/>
          <w:rtl/>
        </w:rPr>
        <w:pPrChange w:id="259" w:author="Mosen Bakhtiari" w:date="2025-10-07T17:13:00Z">
          <w:pPr>
            <w:spacing w:after="0" w:line="240" w:lineRule="auto"/>
            <w:jc w:val="center"/>
          </w:pPr>
        </w:pPrChange>
      </w:pPr>
    </w:p>
    <w:p w14:paraId="3090CBF2" w14:textId="3841FDAB" w:rsidR="004F1A21" w:rsidDel="00383720" w:rsidRDefault="004F1A21">
      <w:pPr>
        <w:spacing w:after="0" w:line="240" w:lineRule="auto"/>
        <w:rPr>
          <w:ins w:id="260" w:author="MartaAbkhiz" w:date="2025-09-28T22:03:00Z"/>
          <w:del w:id="261" w:author="Mosen Bakhtiari" w:date="2025-10-12T21:54:00Z"/>
          <w:rFonts w:ascii="Georgia" w:hAnsi="Georgia" w:cstheme="minorHAnsi"/>
          <w:rtl/>
        </w:rPr>
        <w:pPrChange w:id="262" w:author="Mosen Bakhtiari" w:date="2025-10-07T17:13:00Z">
          <w:pPr>
            <w:spacing w:after="0" w:line="240" w:lineRule="auto"/>
            <w:jc w:val="center"/>
          </w:pPr>
        </w:pPrChange>
      </w:pPr>
    </w:p>
    <w:tbl>
      <w:tblPr>
        <w:tblStyle w:val="TableGrid"/>
        <w:tblW w:w="12060" w:type="dxa"/>
        <w:jc w:val="center"/>
        <w:tblLayout w:type="fixed"/>
        <w:tblLook w:val="04A0" w:firstRow="1" w:lastRow="0" w:firstColumn="1" w:lastColumn="0" w:noHBand="0" w:noVBand="1"/>
      </w:tblPr>
      <w:tblGrid>
        <w:gridCol w:w="3955"/>
        <w:gridCol w:w="4207"/>
        <w:gridCol w:w="3898"/>
      </w:tblGrid>
      <w:tr w:rsidR="004F1A21" w14:paraId="29204492" w14:textId="77777777" w:rsidTr="009D3299">
        <w:trPr>
          <w:jc w:val="center"/>
          <w:ins w:id="263" w:author="MartaAbkhiz" w:date="2025-09-28T22:03:00Z"/>
        </w:trPr>
        <w:tc>
          <w:tcPr>
            <w:tcW w:w="3955" w:type="dxa"/>
            <w:vAlign w:val="center"/>
          </w:tcPr>
          <w:p w14:paraId="5FEA6813" w14:textId="28CAE998" w:rsidR="004F1A21" w:rsidRDefault="00D76222" w:rsidP="00FC659E">
            <w:pPr>
              <w:pStyle w:val="a"/>
              <w:rPr>
                <w:ins w:id="264" w:author="MartaAbkhiz" w:date="2025-09-28T22:03:00Z"/>
                <w:szCs w:val="22"/>
              </w:rPr>
            </w:pPr>
            <w:ins w:id="265" w:author="MartaAbkhiz" w:date="2025-09-28T22:09:00Z">
              <w:r w:rsidRPr="00BA65B8">
                <w:rPr>
                  <w:noProof/>
                </w:rPr>
                <w:drawing>
                  <wp:inline distT="0" distB="0" distL="0" distR="0" wp14:anchorId="0B7047C9" wp14:editId="40B592F1">
                    <wp:extent cx="2420979" cy="1252095"/>
                    <wp:effectExtent l="0" t="0" r="0" b="5715"/>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5632" name="Picture 1882785632"/>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2421615" cy="12524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EA799E9" w14:textId="0161CA25" w:rsidR="004F1A21" w:rsidRDefault="00D76222" w:rsidP="00FC659E">
            <w:pPr>
              <w:pStyle w:val="a"/>
              <w:rPr>
                <w:ins w:id="266" w:author="MartaAbkhiz" w:date="2025-09-28T22:03:00Z"/>
                <w:szCs w:val="22"/>
              </w:rPr>
            </w:pPr>
            <w:ins w:id="267" w:author="MartaAbkhiz" w:date="2025-09-28T22:09:00Z">
              <w:r w:rsidRPr="00BA65B8">
                <w:rPr>
                  <w:noProof/>
                </w:rPr>
                <w:drawing>
                  <wp:inline distT="0" distB="0" distL="0" distR="0" wp14:anchorId="1F949C46" wp14:editId="558A9651">
                    <wp:extent cx="2508968" cy="1285595"/>
                    <wp:effectExtent l="0" t="0" r="5715" b="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3898" name="Picture 961763898"/>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EC866E5" w14:textId="72283C1C" w:rsidR="004F1A21" w:rsidRDefault="00D76222" w:rsidP="00FC659E">
            <w:pPr>
              <w:pStyle w:val="a"/>
              <w:rPr>
                <w:ins w:id="268" w:author="MartaAbkhiz" w:date="2025-09-28T22:03:00Z"/>
                <w:szCs w:val="22"/>
              </w:rPr>
            </w:pPr>
            <w:ins w:id="269" w:author="MartaAbkhiz" w:date="2025-09-28T22:09:00Z">
              <w:r w:rsidRPr="00BA65B8">
                <w:rPr>
                  <w:noProof/>
                </w:rPr>
                <w:drawing>
                  <wp:inline distT="0" distB="0" distL="0" distR="0" wp14:anchorId="0C970293" wp14:editId="1BE5AF81">
                    <wp:extent cx="2516919" cy="1285595"/>
                    <wp:effectExtent l="0" t="0" r="0" b="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839" name="Picture 369261839"/>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l="-47"/>
                            <a:stretch/>
                          </pic:blipFill>
                          <pic:spPr bwMode="auto">
                            <a:xfrm>
                              <a:off x="0" y="0"/>
                              <a:ext cx="2517526"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C56A535" w14:textId="77777777" w:rsidTr="009D3299">
        <w:trPr>
          <w:jc w:val="center"/>
          <w:ins w:id="270" w:author="MartaAbkhiz" w:date="2025-09-28T22:03:00Z"/>
        </w:trPr>
        <w:tc>
          <w:tcPr>
            <w:tcW w:w="3955" w:type="dxa"/>
            <w:vAlign w:val="center"/>
          </w:tcPr>
          <w:p w14:paraId="55F365A9" w14:textId="7D85B516" w:rsidR="004F1A21" w:rsidRDefault="00D76222" w:rsidP="00FC659E">
            <w:pPr>
              <w:pStyle w:val="a"/>
              <w:rPr>
                <w:ins w:id="271" w:author="MartaAbkhiz" w:date="2025-09-28T22:03:00Z"/>
                <w:szCs w:val="22"/>
              </w:rPr>
            </w:pPr>
            <w:ins w:id="272" w:author="MartaAbkhiz" w:date="2025-09-28T22:09:00Z">
              <w:r w:rsidRPr="00BA65B8">
                <w:rPr>
                  <w:noProof/>
                </w:rPr>
                <w:drawing>
                  <wp:inline distT="0" distB="0" distL="0" distR="0" wp14:anchorId="0D8112BE" wp14:editId="5961E6F2">
                    <wp:extent cx="2501017" cy="1285595"/>
                    <wp:effectExtent l="0" t="0" r="0" b="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981" name="Picture 81153981"/>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250162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58FEF50" w14:textId="6E0FF6A6" w:rsidR="004F1A21" w:rsidRDefault="00D76222" w:rsidP="00FC659E">
            <w:pPr>
              <w:pStyle w:val="a"/>
              <w:rPr>
                <w:ins w:id="273" w:author="MartaAbkhiz" w:date="2025-09-28T22:03:00Z"/>
                <w:szCs w:val="22"/>
              </w:rPr>
            </w:pPr>
            <w:ins w:id="274" w:author="MartaAbkhiz" w:date="2025-09-28T22:09:00Z">
              <w:r w:rsidRPr="00BA65B8">
                <w:rPr>
                  <w:noProof/>
                </w:rPr>
                <w:drawing>
                  <wp:inline distT="0" distB="0" distL="0" distR="0" wp14:anchorId="75762853" wp14:editId="307D7E45">
                    <wp:extent cx="2493065" cy="1285595"/>
                    <wp:effectExtent l="0" t="0" r="2540" b="0"/>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5211" name="Picture 2017305211"/>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DDCD7FC" w14:textId="23B04598" w:rsidR="004F1A21" w:rsidRDefault="00D76222" w:rsidP="00FC659E">
            <w:pPr>
              <w:pStyle w:val="a"/>
              <w:rPr>
                <w:ins w:id="275" w:author="MartaAbkhiz" w:date="2025-09-28T22:03:00Z"/>
                <w:szCs w:val="22"/>
              </w:rPr>
            </w:pPr>
            <w:ins w:id="276" w:author="MartaAbkhiz" w:date="2025-09-28T22:09:00Z">
              <w:r w:rsidRPr="00BA65B8">
                <w:rPr>
                  <w:noProof/>
                </w:rPr>
                <w:drawing>
                  <wp:inline distT="0" distB="0" distL="0" distR="0" wp14:anchorId="3C6A8E64" wp14:editId="28647231">
                    <wp:extent cx="2508968" cy="1285595"/>
                    <wp:effectExtent l="0" t="0" r="5715" b="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9093" name="Picture 1193039093"/>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7C5C2DED" w14:textId="77777777" w:rsidTr="009D3299">
        <w:trPr>
          <w:jc w:val="center"/>
          <w:ins w:id="277" w:author="MartaAbkhiz" w:date="2025-09-28T22:03:00Z"/>
        </w:trPr>
        <w:tc>
          <w:tcPr>
            <w:tcW w:w="3955" w:type="dxa"/>
            <w:vAlign w:val="center"/>
          </w:tcPr>
          <w:p w14:paraId="730CA0BE" w14:textId="38CD11BA" w:rsidR="004F1A21" w:rsidRDefault="00D76222" w:rsidP="00FC659E">
            <w:pPr>
              <w:pStyle w:val="a"/>
              <w:rPr>
                <w:ins w:id="278" w:author="MartaAbkhiz" w:date="2025-09-28T22:03:00Z"/>
                <w:szCs w:val="22"/>
              </w:rPr>
            </w:pPr>
            <w:ins w:id="279" w:author="MartaAbkhiz" w:date="2025-09-28T22:09:00Z">
              <w:r w:rsidRPr="00BA65B8">
                <w:rPr>
                  <w:noProof/>
                </w:rPr>
                <w:lastRenderedPageBreak/>
                <w:drawing>
                  <wp:inline distT="0" distB="0" distL="0" distR="0" wp14:anchorId="2E2DD327" wp14:editId="75ED3703">
                    <wp:extent cx="2477163" cy="1285595"/>
                    <wp:effectExtent l="0" t="0" r="0" b="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1815" name="Picture 1216901815"/>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47776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67F8598" w14:textId="7F222FC1" w:rsidR="004F1A21" w:rsidRDefault="00D76222" w:rsidP="00FC659E">
            <w:pPr>
              <w:pStyle w:val="a"/>
              <w:rPr>
                <w:ins w:id="280" w:author="MartaAbkhiz" w:date="2025-09-28T22:03:00Z"/>
                <w:szCs w:val="22"/>
              </w:rPr>
            </w:pPr>
            <w:ins w:id="281" w:author="MartaAbkhiz" w:date="2025-09-28T22:09:00Z">
              <w:r w:rsidRPr="00BA65B8">
                <w:rPr>
                  <w:noProof/>
                </w:rPr>
                <w:drawing>
                  <wp:inline distT="0" distB="0" distL="0" distR="0" wp14:anchorId="5D8EF92C" wp14:editId="7BC2A97E">
                    <wp:extent cx="2493065" cy="1285595"/>
                    <wp:effectExtent l="0" t="0" r="2540" b="0"/>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9426" name="Picture 1133929426"/>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534F9B4" w14:textId="708BA3B1" w:rsidR="004F1A21" w:rsidRDefault="00D76222" w:rsidP="00FC659E">
            <w:pPr>
              <w:pStyle w:val="a"/>
              <w:rPr>
                <w:ins w:id="282" w:author="MartaAbkhiz" w:date="2025-09-28T22:03:00Z"/>
                <w:szCs w:val="22"/>
              </w:rPr>
            </w:pPr>
            <w:ins w:id="283" w:author="MartaAbkhiz" w:date="2025-09-28T22:09:00Z">
              <w:r w:rsidRPr="00BA65B8">
                <w:rPr>
                  <w:noProof/>
                </w:rPr>
                <w:drawing>
                  <wp:inline distT="0" distB="0" distL="0" distR="0" wp14:anchorId="3813A441" wp14:editId="33E1E2B3">
                    <wp:extent cx="2493065" cy="1285595"/>
                    <wp:effectExtent l="0" t="0" r="2540" b="0"/>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539" name="Picture 2119889539"/>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D5D032F" w14:textId="77777777" w:rsidTr="009D3299">
        <w:trPr>
          <w:jc w:val="center"/>
          <w:ins w:id="284" w:author="MartaAbkhiz" w:date="2025-09-28T22:03:00Z"/>
        </w:trPr>
        <w:tc>
          <w:tcPr>
            <w:tcW w:w="3955" w:type="dxa"/>
            <w:vAlign w:val="center"/>
          </w:tcPr>
          <w:p w14:paraId="775ADE7F" w14:textId="20C4A2DE" w:rsidR="004F1A21" w:rsidRDefault="00D76222" w:rsidP="00FC659E">
            <w:pPr>
              <w:pStyle w:val="a"/>
              <w:rPr>
                <w:ins w:id="285" w:author="MartaAbkhiz" w:date="2025-09-28T22:03:00Z"/>
                <w:szCs w:val="22"/>
              </w:rPr>
            </w:pPr>
            <w:ins w:id="286" w:author="MartaAbkhiz" w:date="2025-09-28T22:09:00Z">
              <w:r w:rsidRPr="00BA65B8">
                <w:rPr>
                  <w:noProof/>
                </w:rPr>
                <w:drawing>
                  <wp:inline distT="0" distB="0" distL="0" distR="0" wp14:anchorId="32A8D62C" wp14:editId="6A860E5D">
                    <wp:extent cx="2493065" cy="1285595"/>
                    <wp:effectExtent l="0" t="0" r="2540" b="0"/>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2887" name="Picture 2059002887"/>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416A2A6" w14:textId="525F125B" w:rsidR="004F1A21" w:rsidRDefault="00D76222" w:rsidP="00FC659E">
            <w:pPr>
              <w:pStyle w:val="a"/>
              <w:rPr>
                <w:ins w:id="287" w:author="MartaAbkhiz" w:date="2025-09-28T22:03:00Z"/>
                <w:szCs w:val="22"/>
              </w:rPr>
            </w:pPr>
            <w:ins w:id="288" w:author="MartaAbkhiz" w:date="2025-09-28T22:09:00Z">
              <w:r w:rsidRPr="00BA65B8">
                <w:rPr>
                  <w:noProof/>
                </w:rPr>
                <w:drawing>
                  <wp:inline distT="0" distB="0" distL="0" distR="0" wp14:anchorId="2450094C" wp14:editId="67B01E44">
                    <wp:extent cx="2485114" cy="1285595"/>
                    <wp:effectExtent l="0" t="0" r="0" b="0"/>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392" name="Picture 1954716392"/>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248571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36AA587" w14:textId="38C64DF8" w:rsidR="004F1A21" w:rsidRDefault="00D76222" w:rsidP="00FC659E">
            <w:pPr>
              <w:pStyle w:val="a"/>
              <w:rPr>
                <w:ins w:id="289" w:author="MartaAbkhiz" w:date="2025-09-28T22:03:00Z"/>
                <w:szCs w:val="22"/>
              </w:rPr>
            </w:pPr>
            <w:ins w:id="290" w:author="MartaAbkhiz" w:date="2025-09-28T22:09:00Z">
              <w:r w:rsidRPr="00BA65B8">
                <w:rPr>
                  <w:noProof/>
                </w:rPr>
                <w:drawing>
                  <wp:inline distT="0" distB="0" distL="0" distR="0" wp14:anchorId="2AA9FCA2" wp14:editId="692FBE9B">
                    <wp:extent cx="2493065" cy="1285595"/>
                    <wp:effectExtent l="0" t="0" r="2540" b="0"/>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9531" name="Picture 456949531"/>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28FA2218" w14:textId="77777777" w:rsidR="009D11C7" w:rsidRDefault="009D11C7" w:rsidP="009D11C7">
      <w:pPr>
        <w:spacing w:after="0" w:line="240" w:lineRule="auto"/>
        <w:jc w:val="center"/>
        <w:rPr>
          <w:ins w:id="291" w:author="Mosen Bakhtiari" w:date="2025-10-07T19:57:00Z"/>
          <w:rFonts w:ascii="Georgia" w:hAnsi="Georgia" w:cstheme="minorHAnsi"/>
          <w:rtl/>
        </w:rPr>
      </w:pPr>
      <w:ins w:id="292" w:author="Mosen Bakhtiari" w:date="2025-10-07T19:57:00Z">
        <w:r w:rsidRPr="00BA65B8">
          <w:rPr>
            <w:rFonts w:ascii="Georgia" w:hAnsi="Georgia" w:cstheme="minorHAnsi"/>
          </w:rPr>
          <w:t xml:space="preserve">Fig. </w:t>
        </w:r>
        <w:r>
          <w:rPr>
            <w:rFonts w:ascii="Georgia" w:hAnsi="Georgia" w:cstheme="minorHAnsi"/>
          </w:rPr>
          <w:t>5</w:t>
        </w:r>
        <w:r w:rsidRPr="00BA65B8">
          <w:rPr>
            <w:rFonts w:ascii="Georgia" w:hAnsi="Georgia" w:cstheme="minorHAnsi"/>
          </w:rPr>
          <w:t>. Annual dischar</w:t>
        </w:r>
        <w:commentRangeStart w:id="293"/>
        <w:r w:rsidRPr="00BA65B8">
          <w:rPr>
            <w:rFonts w:ascii="Georgia" w:hAnsi="Georgia" w:cstheme="minorHAnsi"/>
          </w:rPr>
          <w:t xml:space="preserve">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PDSI changes of the far-dam stations during 1979 to 2022. </w:t>
        </w:r>
        <w:commentRangeEnd w:id="293"/>
        <w:r w:rsidRPr="00BA65B8">
          <w:rPr>
            <w:rStyle w:val="CommentReference"/>
            <w:rFonts w:ascii="Georgia" w:hAnsi="Georgia"/>
            <w:sz w:val="22"/>
            <w:szCs w:val="22"/>
            <w:rtl/>
          </w:rPr>
          <w:commentReference w:id="293"/>
        </w:r>
      </w:ins>
    </w:p>
    <w:p w14:paraId="7DF293C3" w14:textId="77777777" w:rsidR="004F1A21" w:rsidRDefault="004F1A21" w:rsidP="0084387A">
      <w:pPr>
        <w:spacing w:after="0" w:line="240" w:lineRule="auto"/>
        <w:jc w:val="center"/>
        <w:rPr>
          <w:rFonts w:ascii="Georgia" w:hAnsi="Georgia" w:cstheme="minorHAnsi"/>
        </w:rPr>
      </w:pPr>
    </w:p>
    <w:p w14:paraId="45AFAB8D" w14:textId="77777777" w:rsidR="009736EE" w:rsidRPr="00BA65B8" w:rsidRDefault="009736EE" w:rsidP="0084387A">
      <w:pPr>
        <w:spacing w:after="0" w:line="240" w:lineRule="auto"/>
        <w:jc w:val="center"/>
        <w:rPr>
          <w:rFonts w:ascii="Georgia" w:hAnsi="Georgia" w:cstheme="minorHAnsi"/>
        </w:rPr>
      </w:pPr>
    </w:p>
    <w:p w14:paraId="178E3938" w14:textId="19012D6A" w:rsidR="000276C6" w:rsidRPr="00BA65B8" w:rsidRDefault="000276C6"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Average discharge</w:t>
      </w:r>
      <w:r w:rsidR="00F224B6" w:rsidRPr="00BA65B8">
        <w:rPr>
          <w:rFonts w:ascii="Georgia" w:eastAsia="Google Sans Text" w:hAnsi="Georgia" w:cstheme="minorHAnsi"/>
          <w:color w:val="1B1C1D"/>
        </w:rPr>
        <w:t xml:space="preserve"> values</w:t>
      </w:r>
      <w:r w:rsidRPr="00BA65B8">
        <w:rPr>
          <w:rFonts w:ascii="Georgia" w:eastAsia="Google Sans Text" w:hAnsi="Georgia" w:cstheme="minorHAnsi"/>
          <w:color w:val="1B1C1D"/>
        </w:rPr>
        <w:t xml:space="preserve"> </w:t>
      </w:r>
      <w:r w:rsidR="00F224B6" w:rsidRPr="00BA65B8">
        <w:rPr>
          <w:rFonts w:ascii="Georgia" w:eastAsia="Google Sans Text" w:hAnsi="Georgia" w:cstheme="minorHAnsi"/>
          <w:color w:val="1B1C1D"/>
        </w:rPr>
        <w:t xml:space="preserve">of </w:t>
      </w:r>
      <w:r w:rsidR="00B74441">
        <w:rPr>
          <w:rFonts w:ascii="Georgia" w:eastAsia="Google Sans Text" w:hAnsi="Georgia" w:cstheme="minorHAnsi"/>
          <w:color w:val="1B1C1D"/>
        </w:rPr>
        <w:t>close-dam</w:t>
      </w:r>
      <w:r w:rsidR="00F224B6" w:rsidRPr="00BA65B8">
        <w:rPr>
          <w:rFonts w:ascii="Georgia" w:eastAsia="Google Sans Text" w:hAnsi="Georgia" w:cstheme="minorHAnsi"/>
          <w:color w:val="1B1C1D"/>
        </w:rPr>
        <w:t xml:space="preserve"> stations </w:t>
      </w:r>
      <w:r w:rsidRPr="00BA65B8">
        <w:rPr>
          <w:rFonts w:ascii="Georgia" w:eastAsia="Google Sans Text" w:hAnsi="Georgia" w:cstheme="minorHAnsi"/>
          <w:color w:val="1B1C1D"/>
        </w:rPr>
        <w:t xml:space="preserve">before and after dam constructions are compared in Fig. </w:t>
      </w:r>
      <w:r w:rsidR="006D4915">
        <w:rPr>
          <w:rFonts w:ascii="Georgia" w:eastAsia="Google Sans Text" w:hAnsi="Georgia" w:cstheme="minorHAnsi"/>
          <w:color w:val="1B1C1D"/>
        </w:rPr>
        <w:t>6-</w:t>
      </w:r>
      <w:r w:rsidR="00811C9D" w:rsidRPr="00BA65B8">
        <w:rPr>
          <w:rFonts w:ascii="Georgia" w:eastAsia="Google Sans Text" w:hAnsi="Georgia" w:cstheme="minorHAnsi"/>
          <w:color w:val="1B1C1D"/>
        </w:rPr>
        <w:t xml:space="preserve">a. A </w:t>
      </w:r>
      <w:r w:rsidR="0075796D" w:rsidRPr="00BA65B8">
        <w:rPr>
          <w:rFonts w:ascii="Georgia" w:eastAsia="Google Sans Text" w:hAnsi="Georgia" w:cstheme="minorHAnsi"/>
          <w:color w:val="1B1C1D"/>
        </w:rPr>
        <w:t>Considerable</w:t>
      </w:r>
      <w:r w:rsidRPr="00BA65B8">
        <w:rPr>
          <w:rFonts w:ascii="Georgia" w:eastAsia="Google Sans Text" w:hAnsi="Georgia" w:cstheme="minorHAnsi"/>
          <w:color w:val="1B1C1D"/>
        </w:rPr>
        <w:t xml:space="preserve"> </w:t>
      </w:r>
      <w:r w:rsidR="0075796D" w:rsidRPr="00BA65B8">
        <w:rPr>
          <w:rFonts w:ascii="Georgia" w:eastAsia="Google Sans Text" w:hAnsi="Georgia" w:cstheme="minorHAnsi"/>
          <w:color w:val="1B1C1D"/>
        </w:rPr>
        <w:t>reduction</w:t>
      </w:r>
      <w:r w:rsidRPr="00BA65B8">
        <w:rPr>
          <w:rFonts w:ascii="Georgia" w:eastAsia="Google Sans Text" w:hAnsi="Georgia" w:cstheme="minorHAnsi"/>
          <w:color w:val="1B1C1D"/>
        </w:rPr>
        <w:t xml:space="preserve"> </w:t>
      </w:r>
      <w:r w:rsidR="00361E29" w:rsidRPr="00BA65B8">
        <w:rPr>
          <w:rFonts w:ascii="Georgia" w:eastAsia="Google Sans Text" w:hAnsi="Georgia" w:cstheme="minorHAnsi"/>
          <w:color w:val="1B1C1D"/>
        </w:rPr>
        <w:t>of</w:t>
      </w:r>
      <w:r w:rsidRPr="00BA65B8">
        <w:rPr>
          <w:rFonts w:ascii="Georgia" w:eastAsia="Google Sans Text" w:hAnsi="Georgia" w:cstheme="minorHAnsi"/>
          <w:color w:val="1B1C1D"/>
        </w:rPr>
        <w:t xml:space="preserve"> discharge was observed across </w:t>
      </w:r>
      <w:r w:rsidR="004F4DCE" w:rsidRPr="00BA65B8">
        <w:rPr>
          <w:rFonts w:ascii="Georgia" w:eastAsia="Google Sans Text" w:hAnsi="Georgia" w:cstheme="minorHAnsi"/>
          <w:color w:val="1B1C1D"/>
        </w:rPr>
        <w:t xml:space="preserve">all those </w:t>
      </w:r>
      <w:r w:rsidRPr="00BA65B8">
        <w:rPr>
          <w:rFonts w:ascii="Georgia" w:eastAsia="Google Sans Text" w:hAnsi="Georgia" w:cstheme="minorHAnsi"/>
          <w:color w:val="1B1C1D"/>
        </w:rPr>
        <w:t>stations</w:t>
      </w:r>
      <w:r w:rsidR="00361E29" w:rsidRPr="00BA65B8">
        <w:rPr>
          <w:rFonts w:ascii="Georgia" w:eastAsia="Google Sans Text" w:hAnsi="Georgia" w:cstheme="minorHAnsi"/>
          <w:color w:val="1B1C1D"/>
        </w:rPr>
        <w:t xml:space="preserve"> </w:t>
      </w:r>
      <w:r w:rsidR="004F4DCE" w:rsidRPr="00BA65B8">
        <w:rPr>
          <w:rFonts w:ascii="Georgia" w:eastAsia="Google Sans Text" w:hAnsi="Georgia" w:cstheme="minorHAnsi"/>
          <w:color w:val="1B1C1D"/>
        </w:rPr>
        <w:t xml:space="preserve">during </w:t>
      </w:r>
      <w:r w:rsidR="00811C9D" w:rsidRPr="00BA65B8">
        <w:rPr>
          <w:rFonts w:ascii="Georgia" w:eastAsia="Google Sans Text" w:hAnsi="Georgia" w:cstheme="minorHAnsi"/>
          <w:color w:val="1B1C1D"/>
        </w:rPr>
        <w:t xml:space="preserve">the </w:t>
      </w:r>
      <w:r w:rsidR="004F4DCE" w:rsidRPr="00BA65B8">
        <w:rPr>
          <w:rFonts w:ascii="Georgia" w:eastAsia="Google Sans Text" w:hAnsi="Georgia" w:cstheme="minorHAnsi"/>
          <w:color w:val="1B1C1D"/>
        </w:rPr>
        <w:t xml:space="preserve">second </w:t>
      </w:r>
      <w:r w:rsidR="00953DF8" w:rsidRPr="00BA65B8">
        <w:rPr>
          <w:rFonts w:ascii="Georgia" w:eastAsia="Google Sans Text" w:hAnsi="Georgia" w:cstheme="minorHAnsi"/>
          <w:color w:val="1B1C1D"/>
        </w:rPr>
        <w:t>period</w:t>
      </w:r>
      <w:r w:rsidRPr="00BA65B8">
        <w:rPr>
          <w:rFonts w:ascii="Georgia" w:eastAsia="Google Sans Text" w:hAnsi="Georgia" w:cstheme="minorHAnsi"/>
          <w:color w:val="1B1C1D"/>
        </w:rPr>
        <w:t xml:space="preserve">. </w:t>
      </w:r>
      <w:r w:rsidR="00953DF8" w:rsidRPr="00BA65B8">
        <w:rPr>
          <w:rFonts w:ascii="Georgia" w:eastAsia="Google Sans Text" w:hAnsi="Georgia" w:cstheme="minorHAnsi"/>
          <w:color w:val="1B1C1D"/>
        </w:rPr>
        <w:t xml:space="preserve">Variation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w:t>
      </w:r>
      <w:r w:rsidR="00953DF8" w:rsidRPr="00BA65B8">
        <w:rPr>
          <w:rFonts w:ascii="Georgia" w:eastAsia="Google Sans Text" w:hAnsi="Georgia" w:cstheme="minorHAnsi"/>
          <w:color w:val="1B1C1D"/>
        </w:rPr>
        <w:t xml:space="preserve"> discharge</w:t>
      </w:r>
      <w:r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within </w:t>
      </w:r>
      <w:r w:rsidR="00687551" w:rsidRPr="00BA65B8">
        <w:rPr>
          <w:rFonts w:ascii="Georgia" w:eastAsia="Google Sans Text" w:hAnsi="Georgia" w:cstheme="minorHAnsi"/>
          <w:color w:val="1B1C1D"/>
        </w:rPr>
        <w:t xml:space="preserve">the </w:t>
      </w:r>
      <w:r w:rsidR="00953DF8" w:rsidRPr="00BA65B8">
        <w:rPr>
          <w:rFonts w:ascii="Georgia" w:eastAsia="Google Sans Text" w:hAnsi="Georgia" w:cstheme="minorHAnsi"/>
          <w:color w:val="1B1C1D"/>
        </w:rPr>
        <w:t>2 period</w:t>
      </w:r>
      <w:r w:rsidR="00687551"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showed a</w:t>
      </w:r>
      <w:r w:rsidR="00953DF8" w:rsidRPr="00BA65B8">
        <w:rPr>
          <w:rFonts w:ascii="Georgia" w:eastAsia="Google Sans Text" w:hAnsi="Georgia" w:cstheme="minorHAnsi"/>
          <w:color w:val="1B1C1D"/>
        </w:rPr>
        <w:t xml:space="preserve">n increment </w:t>
      </w:r>
      <w:r w:rsidRPr="00BA65B8">
        <w:rPr>
          <w:rFonts w:ascii="Georgia" w:eastAsia="Google Sans Text" w:hAnsi="Georgia" w:cstheme="minorHAnsi"/>
          <w:color w:val="1B1C1D"/>
        </w:rPr>
        <w:t xml:space="preserve">in </w:t>
      </w:r>
      <w:r w:rsidR="00687551" w:rsidRPr="00BA65B8">
        <w:rPr>
          <w:rFonts w:ascii="Georgia" w:eastAsia="Google Sans Text" w:hAnsi="Georgia" w:cstheme="minorHAnsi"/>
          <w:color w:val="1B1C1D"/>
        </w:rPr>
        <w:t xml:space="preserve">average </w:t>
      </w:r>
      <w:r w:rsidRPr="00BA65B8">
        <w:rPr>
          <w:rFonts w:ascii="Georgia" w:eastAsia="Google Sans Text" w:hAnsi="Georgia" w:cstheme="minorHAnsi"/>
          <w:color w:val="1B1C1D"/>
        </w:rPr>
        <w:t>discharge</w:t>
      </w:r>
      <w:r w:rsidR="00687551" w:rsidRPr="00BA65B8">
        <w:rPr>
          <w:rFonts w:ascii="Georgia" w:eastAsia="Google Sans Text" w:hAnsi="Georgia" w:cstheme="minorHAnsi"/>
          <w:color w:val="1B1C1D"/>
        </w:rPr>
        <w:t xml:space="preserve"> fluctuation </w:t>
      </w:r>
      <w:r w:rsidR="00687551" w:rsidRPr="00BA65B8">
        <w:rPr>
          <w:rFonts w:ascii="Georgia" w:eastAsia="Google Sans Text" w:hAnsi="Georgia" w:cstheme="minorHAnsi"/>
          <w:bCs/>
          <w:color w:val="1B1C1D"/>
        </w:rPr>
        <w:t>(m</w:t>
      </w:r>
      <w:r w:rsidR="00687551" w:rsidRPr="00BA65B8">
        <w:rPr>
          <w:rFonts w:ascii="Georgia" w:eastAsia="Google Sans Text" w:hAnsi="Georgia" w:cstheme="minorHAnsi"/>
          <w:bCs/>
          <w:color w:val="1B1C1D"/>
          <w:vertAlign w:val="superscript"/>
        </w:rPr>
        <w:t>3</w:t>
      </w:r>
      <w:r w:rsidR="00687551" w:rsidRPr="00BA65B8">
        <w:rPr>
          <w:rFonts w:ascii="Georgia" w:eastAsia="Google Sans Text" w:hAnsi="Georgia" w:cstheme="minorHAnsi"/>
          <w:bCs/>
          <w:color w:val="1B1C1D"/>
        </w:rPr>
        <w:t xml:space="preserve">/s) </w:t>
      </w:r>
      <w:r w:rsidR="00687551" w:rsidRPr="00BA65B8">
        <w:rPr>
          <w:rFonts w:ascii="Georgia" w:eastAsia="Google Sans Text" w:hAnsi="Georgia" w:cstheme="minorHAnsi"/>
          <w:color w:val="1B1C1D"/>
        </w:rPr>
        <w:t xml:space="preserve">for most stations (Fig. </w:t>
      </w:r>
      <w:r w:rsidR="006D4915">
        <w:rPr>
          <w:rFonts w:ascii="Georgia" w:eastAsia="Google Sans Text" w:hAnsi="Georgia" w:cstheme="minorHAnsi"/>
          <w:color w:val="1B1C1D"/>
        </w:rPr>
        <w:t>6</w:t>
      </w:r>
      <w:r w:rsidR="00687551" w:rsidRPr="00BA65B8">
        <w:rPr>
          <w:rFonts w:ascii="Georgia" w:eastAsia="Google Sans Text" w:hAnsi="Georgia" w:cstheme="minorHAnsi"/>
          <w:color w:val="1B1C1D"/>
        </w:rPr>
        <w:t>-b</w:t>
      </w:r>
      <w:r w:rsidRPr="00BA65B8">
        <w:rPr>
          <w:rFonts w:ascii="Georgia" w:eastAsia="Google Sans Text" w:hAnsi="Georgia" w:cstheme="minorHAnsi"/>
          <w:color w:val="1B1C1D"/>
        </w:rPr>
        <w:t xml:space="preserve">). </w:t>
      </w:r>
    </w:p>
    <w:p w14:paraId="5CE32485" w14:textId="77777777" w:rsidR="00B34A5B" w:rsidRPr="00BA65B8" w:rsidRDefault="00B34A5B"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p>
    <w:tbl>
      <w:tblPr>
        <w:tblStyle w:val="TableGrid"/>
        <w:tblW w:w="111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4" w:author="Mosen Bakhtiari" w:date="2025-10-07T22:42:00Z">
          <w:tblPr>
            <w:tblStyle w:val="TableGrid"/>
            <w:tblW w:w="1116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336"/>
        <w:gridCol w:w="5946"/>
        <w:tblGridChange w:id="295">
          <w:tblGrid>
            <w:gridCol w:w="6006"/>
            <w:gridCol w:w="330"/>
            <w:gridCol w:w="5406"/>
            <w:gridCol w:w="540"/>
          </w:tblGrid>
        </w:tblGridChange>
      </w:tblGrid>
      <w:tr w:rsidR="00BA65B8" w:rsidRPr="00BA65B8" w14:paraId="7D1D7812" w14:textId="77777777" w:rsidTr="00CB6A20">
        <w:trPr>
          <w:trHeight w:val="3302"/>
          <w:jc w:val="center"/>
          <w:trPrChange w:id="296" w:author="Mosen Bakhtiari" w:date="2025-10-07T22:42:00Z">
            <w:trPr>
              <w:gridAfter w:val="0"/>
              <w:trHeight w:val="3302"/>
            </w:trPr>
          </w:trPrChange>
        </w:trPr>
        <w:tc>
          <w:tcPr>
            <w:tcW w:w="5495" w:type="dxa"/>
            <w:tcPrChange w:id="297" w:author="Mosen Bakhtiari" w:date="2025-10-07T22:42:00Z">
              <w:tcPr>
                <w:tcW w:w="5495" w:type="dxa"/>
              </w:tcPr>
            </w:tcPrChange>
          </w:tcPr>
          <w:p w14:paraId="014D289F" w14:textId="5669DAEF"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3600ED99" wp14:editId="6BEE3979">
                  <wp:extent cx="3878092" cy="1979579"/>
                  <wp:effectExtent l="0" t="0" r="8255" b="19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64" cstate="screen">
                            <a:extLst>
                              <a:ext uri="{28A0092B-C50C-407E-A947-70E740481C1C}">
                                <a14:useLocalDpi xmlns:a14="http://schemas.microsoft.com/office/drawing/2010/main"/>
                              </a:ext>
                            </a:extLst>
                          </a:blip>
                          <a:stretch>
                            <a:fillRect/>
                          </a:stretch>
                        </pic:blipFill>
                        <pic:spPr>
                          <a:xfrm>
                            <a:off x="0" y="0"/>
                            <a:ext cx="3971242" cy="2027128"/>
                          </a:xfrm>
                          <a:prstGeom prst="rect">
                            <a:avLst/>
                          </a:prstGeom>
                        </pic:spPr>
                      </pic:pic>
                    </a:graphicData>
                  </a:graphic>
                </wp:inline>
              </w:drawing>
            </w:r>
          </w:p>
        </w:tc>
        <w:tc>
          <w:tcPr>
            <w:tcW w:w="5665" w:type="dxa"/>
            <w:tcPrChange w:id="298" w:author="Mosen Bakhtiari" w:date="2025-10-07T22:42:00Z">
              <w:tcPr>
                <w:tcW w:w="5665" w:type="dxa"/>
                <w:gridSpan w:val="2"/>
              </w:tcPr>
            </w:tcPrChange>
          </w:tcPr>
          <w:p w14:paraId="081C08F2" w14:textId="59087ABA"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hAnsi="Georgia" w:cstheme="minorHAnsi"/>
                <w:noProof/>
              </w:rPr>
              <w:drawing>
                <wp:inline distT="0" distB="0" distL="0" distR="0" wp14:anchorId="355913BA" wp14:editId="49BF4569">
                  <wp:extent cx="3633877" cy="1974715"/>
                  <wp:effectExtent l="0" t="0" r="5080" b="6985"/>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65" cstate="screen">
                            <a:extLst>
                              <a:ext uri="{28A0092B-C50C-407E-A947-70E740481C1C}">
                                <a14:useLocalDpi xmlns:a14="http://schemas.microsoft.com/office/drawing/2010/main"/>
                              </a:ext>
                            </a:extLst>
                          </a:blip>
                          <a:stretch>
                            <a:fillRect/>
                          </a:stretch>
                        </pic:blipFill>
                        <pic:spPr>
                          <a:xfrm>
                            <a:off x="0" y="0"/>
                            <a:ext cx="3761746" cy="2044202"/>
                          </a:xfrm>
                          <a:prstGeom prst="rect">
                            <a:avLst/>
                          </a:prstGeom>
                        </pic:spPr>
                      </pic:pic>
                    </a:graphicData>
                  </a:graphic>
                </wp:inline>
              </w:drawing>
            </w:r>
          </w:p>
        </w:tc>
      </w:tr>
    </w:tbl>
    <w:p w14:paraId="0F19EFED" w14:textId="37D0A13D" w:rsidR="004412CC" w:rsidRPr="00BA65B8" w:rsidRDefault="006A127D" w:rsidP="00E61ECC">
      <w:pPr>
        <w:pBdr>
          <w:top w:val="nil"/>
          <w:left w:val="nil"/>
          <w:bottom w:val="nil"/>
          <w:right w:val="nil"/>
          <w:between w:val="nil"/>
        </w:pBdr>
        <w:spacing w:after="240" w:line="275" w:lineRule="auto"/>
        <w:jc w:val="center"/>
        <w:rPr>
          <w:rFonts w:ascii="Georgia" w:hAnsi="Georgia" w:cstheme="minorHAnsi"/>
        </w:rPr>
      </w:pPr>
      <w:r w:rsidRPr="00BA65B8">
        <w:rPr>
          <w:rFonts w:ascii="Georgia" w:eastAsia="Google Sans Text" w:hAnsi="Georgia" w:cstheme="minorHAnsi"/>
          <w:bCs/>
          <w:color w:val="1B1C1D"/>
        </w:rPr>
        <w:t xml:space="preserve">Fig. </w:t>
      </w:r>
      <w:r w:rsidR="006D4915">
        <w:rPr>
          <w:rFonts w:ascii="Georgia" w:eastAsia="Google Sans Text" w:hAnsi="Georgia" w:cstheme="minorHAnsi"/>
          <w:bCs/>
          <w:color w:val="1B1C1D"/>
        </w:rPr>
        <w:t>6</w:t>
      </w:r>
      <w:r w:rsidRPr="00BA65B8">
        <w:rPr>
          <w:rFonts w:ascii="Georgia" w:eastAsia="Google Sans Text" w:hAnsi="Georgia" w:cstheme="minorHAnsi"/>
          <w:bCs/>
          <w:color w:val="1B1C1D"/>
        </w:rPr>
        <w:t xml:space="preserve">. </w:t>
      </w:r>
      <w:r w:rsidR="00F13B30" w:rsidRPr="00BA65B8">
        <w:rPr>
          <w:rFonts w:ascii="Georgia" w:eastAsia="Google Sans Text" w:hAnsi="Georgia" w:cstheme="minorHAnsi"/>
          <w:bCs/>
          <w:color w:val="1B1C1D"/>
        </w:rPr>
        <w:t xml:space="preserve"> (a) A</w:t>
      </w:r>
      <w:r w:rsidRPr="00BA65B8">
        <w:rPr>
          <w:rFonts w:ascii="Georgia" w:eastAsia="Google Sans Text" w:hAnsi="Georgia" w:cstheme="minorHAnsi"/>
          <w:bCs/>
          <w:color w:val="1B1C1D"/>
        </w:rPr>
        <w:t>verage discharge</w:t>
      </w:r>
      <w:r w:rsidR="005A3B5F" w:rsidRPr="00BA65B8">
        <w:rPr>
          <w:rFonts w:ascii="Georgia" w:eastAsia="Google Sans Text" w:hAnsi="Georgia" w:cstheme="minorHAnsi"/>
          <w:bCs/>
          <w:color w:val="1B1C1D"/>
        </w:rPr>
        <w:t>s</w:t>
      </w:r>
      <w:r w:rsidRPr="00BA65B8">
        <w:rPr>
          <w:rFonts w:ascii="Georgia" w:eastAsia="Google Sans Text" w:hAnsi="Georgia" w:cstheme="minorHAnsi"/>
          <w:bCs/>
          <w:color w:val="1B1C1D"/>
        </w:rPr>
        <w:t xml:space="preserve"> (m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E61ECC" w:rsidRPr="00BA65B8">
        <w:rPr>
          <w:rFonts w:ascii="Georgia" w:eastAsia="Google Sans Text" w:hAnsi="Georgia" w:cstheme="minorHAnsi"/>
          <w:bCs/>
          <w:color w:val="1B1C1D"/>
        </w:rPr>
        <w:t xml:space="preserve">and </w:t>
      </w:r>
      <w:r w:rsidR="00F417FB" w:rsidRPr="00BA65B8">
        <w:rPr>
          <w:rFonts w:ascii="Georgia" w:eastAsia="Google Sans Text" w:hAnsi="Georgia" w:cstheme="minorHAnsi"/>
          <w:bCs/>
          <w:color w:val="1B1C1D"/>
        </w:rPr>
        <w:t>(b)</w:t>
      </w:r>
      <w:r w:rsidRPr="00BA65B8">
        <w:rPr>
          <w:rFonts w:ascii="Georgia" w:eastAsia="Google Sans Text" w:hAnsi="Georgia" w:cstheme="minorHAnsi"/>
          <w:bCs/>
          <w:color w:val="1B1C1D"/>
        </w:rPr>
        <w:t xml:space="preserve"> </w:t>
      </w:r>
      <w:r w:rsidR="00F417FB" w:rsidRPr="00BA65B8">
        <w:rPr>
          <w:rFonts w:ascii="Georgia" w:eastAsia="Google Sans Text" w:hAnsi="Georgia" w:cstheme="minorHAnsi"/>
          <w:bCs/>
          <w:color w:val="1B1C1D"/>
        </w:rPr>
        <w:t xml:space="preserve">Discharge </w:t>
      </w:r>
      <w:r w:rsidRPr="00BA65B8">
        <w:rPr>
          <w:rFonts w:ascii="Georgia" w:eastAsia="Google Sans Text" w:hAnsi="Georgia" w:cstheme="minorHAnsi"/>
          <w:bCs/>
          <w:color w:val="1B1C1D"/>
        </w:rPr>
        <w:t>fluctuation</w:t>
      </w:r>
      <w:r w:rsidR="005A3B5F" w:rsidRPr="00BA65B8">
        <w:rPr>
          <w:rFonts w:ascii="Georgia" w:eastAsia="Google Sans Text" w:hAnsi="Georgia" w:cstheme="minorHAnsi"/>
          <w:bCs/>
          <w:color w:val="1B1C1D"/>
        </w:rPr>
        <w:t>s</w:t>
      </w:r>
      <w:r w:rsidR="00E71BC5"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F417FB" w:rsidRPr="00BA65B8">
        <w:rPr>
          <w:rFonts w:ascii="Georgia" w:eastAsia="Google Sans Text" w:hAnsi="Georgia" w:cstheme="minorHAnsi"/>
          <w:bCs/>
          <w:color w:val="1B1C1D"/>
        </w:rPr>
        <w:t xml:space="preserve">for </w:t>
      </w:r>
      <w:r w:rsidR="005A3B5F" w:rsidRPr="00BA65B8">
        <w:rPr>
          <w:rFonts w:ascii="Georgia" w:eastAsia="Google Sans Text" w:hAnsi="Georgia" w:cstheme="minorHAnsi"/>
          <w:bCs/>
          <w:color w:val="1B1C1D"/>
        </w:rPr>
        <w:t xml:space="preserve">the </w:t>
      </w:r>
      <w:r w:rsidR="00F417FB" w:rsidRPr="00BA65B8">
        <w:rPr>
          <w:rFonts w:ascii="Georgia" w:eastAsia="Google Sans Text" w:hAnsi="Georgia" w:cstheme="minorHAnsi"/>
          <w:bCs/>
          <w:color w:val="1B1C1D"/>
        </w:rPr>
        <w:t xml:space="preserve">close and far </w:t>
      </w:r>
      <w:r w:rsidR="00E61ECC" w:rsidRPr="00BA65B8">
        <w:rPr>
          <w:rFonts w:ascii="Georgia" w:eastAsia="Google Sans Text" w:hAnsi="Georgia" w:cstheme="minorHAnsi"/>
          <w:bCs/>
          <w:color w:val="1B1C1D"/>
        </w:rPr>
        <w:t>stations</w:t>
      </w:r>
      <w:r w:rsidR="00F417FB" w:rsidRPr="00BA65B8">
        <w:rPr>
          <w:rFonts w:ascii="Georgia" w:eastAsia="Google Sans Text" w:hAnsi="Georgia" w:cstheme="minorHAnsi"/>
          <w:bCs/>
          <w:color w:val="1B1C1D"/>
        </w:rPr>
        <w:t xml:space="preserve"> </w:t>
      </w:r>
      <w:r w:rsidR="005A3B5F" w:rsidRPr="00BA65B8">
        <w:rPr>
          <w:rFonts w:ascii="Georgia" w:eastAsia="Google Sans Text" w:hAnsi="Georgia" w:cstheme="minorHAnsi"/>
          <w:bCs/>
          <w:color w:val="1B1C1D"/>
        </w:rPr>
        <w:t>to dams</w:t>
      </w:r>
      <w:r w:rsidRPr="00BA65B8">
        <w:rPr>
          <w:rFonts w:ascii="Georgia" w:eastAsia="Google Sans Text" w:hAnsi="Georgia" w:cstheme="minorHAnsi"/>
          <w:bCs/>
          <w:color w:val="1B1C1D"/>
        </w:rPr>
        <w:t xml:space="preserve"> </w:t>
      </w:r>
      <w:r w:rsidR="00E61ECC" w:rsidRPr="00BA65B8">
        <w:rPr>
          <w:rFonts w:ascii="Georgia" w:eastAsia="Google Sans Text" w:hAnsi="Georgia" w:cstheme="minorHAnsi"/>
          <w:bCs/>
          <w:color w:val="1B1C1D"/>
        </w:rPr>
        <w:t xml:space="preserve">for the TEB rivers before and after dam </w:t>
      </w:r>
      <w:commentRangeStart w:id="299"/>
      <w:r w:rsidR="00E61ECC" w:rsidRPr="00BA65B8">
        <w:rPr>
          <w:rFonts w:ascii="Georgia" w:eastAsia="Google Sans Text" w:hAnsi="Georgia" w:cstheme="minorHAnsi"/>
          <w:bCs/>
          <w:color w:val="1B1C1D"/>
        </w:rPr>
        <w:t>constructions,</w:t>
      </w:r>
      <w:commentRangeEnd w:id="299"/>
      <w:r w:rsidR="005A0F1A" w:rsidRPr="00BA65B8">
        <w:rPr>
          <w:rStyle w:val="CommentReference"/>
          <w:rFonts w:ascii="Georgia" w:hAnsi="Georgia"/>
          <w:sz w:val="22"/>
          <w:szCs w:val="22"/>
        </w:rPr>
        <w:commentReference w:id="299"/>
      </w:r>
    </w:p>
    <w:p w14:paraId="7538FFBA" w14:textId="77777777" w:rsidR="004412CC" w:rsidRPr="00BA65B8" w:rsidRDefault="004412CC" w:rsidP="004412CC">
      <w:pPr>
        <w:spacing w:after="0"/>
        <w:rPr>
          <w:rFonts w:ascii="Georgia" w:hAnsi="Georgia" w:cstheme="minorHAnsi"/>
        </w:rPr>
      </w:pPr>
    </w:p>
    <w:p w14:paraId="59D1D691" w14:textId="7AA92F6F" w:rsidR="0084387A" w:rsidRPr="00BA65B8" w:rsidRDefault="0084387A" w:rsidP="005A0F1A">
      <w:pPr>
        <w:spacing w:after="120"/>
        <w:rPr>
          <w:rFonts w:ascii="Georgia" w:hAnsi="Georgia" w:cstheme="minorHAnsi"/>
          <w:b/>
          <w:bCs/>
        </w:rPr>
      </w:pPr>
      <w:r w:rsidRPr="00BA65B8">
        <w:rPr>
          <w:rFonts w:ascii="Georgia" w:hAnsi="Georgia" w:cstheme="minorHAnsi"/>
          <w:b/>
          <w:bCs/>
        </w:rPr>
        <w:t xml:space="preserve">Monthly discharge trending </w:t>
      </w:r>
      <w:bookmarkStart w:id="300" w:name="_Hlk199745668"/>
      <w:r w:rsidR="00B74441">
        <w:rPr>
          <w:rFonts w:ascii="Georgia" w:hAnsi="Georgia" w:cstheme="minorHAnsi"/>
          <w:b/>
          <w:bCs/>
        </w:rPr>
        <w:t>close-dam</w:t>
      </w:r>
      <w:r w:rsidR="00BF1E81">
        <w:rPr>
          <w:rFonts w:ascii="Georgia" w:hAnsi="Georgia" w:cstheme="minorHAnsi"/>
          <w:b/>
          <w:bCs/>
        </w:rPr>
        <w:t xml:space="preserve"> </w:t>
      </w:r>
      <w:bookmarkEnd w:id="300"/>
      <w:r w:rsidRPr="00BA65B8">
        <w:rPr>
          <w:rFonts w:ascii="Georgia" w:hAnsi="Georgia" w:cstheme="minorHAnsi"/>
          <w:b/>
          <w:bCs/>
        </w:rPr>
        <w:t>(1979 to 2022)</w:t>
      </w:r>
    </w:p>
    <w:p w14:paraId="3EEBDD89" w14:textId="6E408E25" w:rsidR="00CA363B" w:rsidRPr="00BA65B8" w:rsidRDefault="00CA363B" w:rsidP="00DA26E3">
      <w:pPr>
        <w:spacing w:after="0"/>
        <w:jc w:val="lowKashida"/>
        <w:rPr>
          <w:rFonts w:ascii="Georgia" w:hAnsi="Georgia" w:cstheme="minorHAnsi"/>
          <w:noProof/>
        </w:rPr>
      </w:pPr>
      <w:r w:rsidRPr="00BA65B8">
        <w:rPr>
          <w:rFonts w:ascii="Georgia" w:hAnsi="Georgia" w:cstheme="minorHAnsi"/>
          <w:noProof/>
        </w:rPr>
        <w:t>To perform flow trending, first</w:t>
      </w:r>
      <w:r w:rsidR="00811C9D" w:rsidRPr="00BA65B8">
        <w:rPr>
          <w:rFonts w:ascii="Georgia" w:hAnsi="Georgia" w:cstheme="minorHAnsi"/>
          <w:noProof/>
        </w:rPr>
        <w:t>,</w:t>
      </w:r>
      <w:r w:rsidRPr="00BA65B8">
        <w:rPr>
          <w:rFonts w:ascii="Georgia" w:hAnsi="Georgia" w:cstheme="minorHAnsi"/>
          <w:noProof/>
        </w:rPr>
        <w:t xml:space="preserve"> the </w:t>
      </w:r>
      <w:bookmarkStart w:id="301" w:name="_Hlk196569190"/>
      <w:r w:rsidRPr="00BA65B8">
        <w:rPr>
          <w:rFonts w:ascii="Georgia" w:hAnsi="Georgia" w:cstheme="minorHAnsi"/>
          <w:noProof/>
        </w:rPr>
        <w:t xml:space="preserve">Mann–Kendall test </w:t>
      </w:r>
      <w:bookmarkEnd w:id="301"/>
      <w:r w:rsidRPr="00BA65B8">
        <w:rPr>
          <w:rFonts w:ascii="Georgia" w:hAnsi="Georgia" w:cstheme="minorHAnsi"/>
          <w:noProof/>
        </w:rPr>
        <w:t xml:space="preserve">was implemented on the monthly </w:t>
      </w:r>
      <w:r w:rsidR="002F6FDA" w:rsidRPr="00BA65B8">
        <w:rPr>
          <w:rFonts w:ascii="Georgia" w:hAnsi="Georgia" w:cstheme="minorHAnsi"/>
          <w:noProof/>
        </w:rPr>
        <w:t>discharge</w:t>
      </w:r>
      <w:r w:rsidRPr="00BA65B8">
        <w:rPr>
          <w:rFonts w:ascii="Georgia" w:hAnsi="Georgia" w:cstheme="minorHAnsi"/>
          <w:noProof/>
        </w:rPr>
        <w:t xml:space="preserve"> series at </w:t>
      </w:r>
      <w:bookmarkStart w:id="302" w:name="_Hlk196510395"/>
      <w:r w:rsidR="00067CBA" w:rsidRPr="00BA65B8">
        <w:rPr>
          <w:rFonts w:ascii="Georgia" w:hAnsi="Georgia" w:cstheme="minorHAnsi"/>
          <w:noProof/>
        </w:rPr>
        <w:t xml:space="preserve">the </w:t>
      </w:r>
      <w:r w:rsidR="00B74441">
        <w:rPr>
          <w:rFonts w:ascii="Georgia" w:hAnsi="Georgia" w:cstheme="minorHAnsi"/>
        </w:rPr>
        <w:t>close-dam</w:t>
      </w:r>
      <w:r w:rsidR="002F6FDA" w:rsidRPr="00BA65B8">
        <w:rPr>
          <w:rFonts w:ascii="Georgia" w:hAnsi="Georgia" w:cstheme="minorHAnsi"/>
        </w:rPr>
        <w:t xml:space="preserve"> </w:t>
      </w:r>
      <w:bookmarkEnd w:id="302"/>
      <w:r w:rsidR="00067CBA" w:rsidRPr="00BA65B8">
        <w:rPr>
          <w:rFonts w:ascii="Georgia" w:hAnsi="Georgia" w:cstheme="minorHAnsi"/>
        </w:rPr>
        <w:t>stations</w:t>
      </w:r>
      <w:r w:rsidRPr="00BA65B8">
        <w:rPr>
          <w:rFonts w:ascii="Georgia" w:hAnsi="Georgia" w:cstheme="minorHAnsi"/>
          <w:noProof/>
        </w:rPr>
        <w:t xml:space="preserve">. </w:t>
      </w:r>
      <w:r w:rsidR="002F6FDA" w:rsidRPr="00BA65B8">
        <w:rPr>
          <w:rFonts w:ascii="Georgia" w:hAnsi="Georgia" w:cstheme="minorHAnsi"/>
          <w:noProof/>
        </w:rPr>
        <w:t>Then, t</w:t>
      </w:r>
      <w:r w:rsidRPr="00BA65B8">
        <w:rPr>
          <w:rFonts w:ascii="Georgia" w:hAnsi="Georgia" w:cstheme="minorHAnsi"/>
          <w:noProof/>
        </w:rPr>
        <w:t xml:space="preserve">rending was performed using the BFAST on the monthly </w:t>
      </w:r>
      <w:r w:rsidR="002F6FDA" w:rsidRPr="00BA65B8">
        <w:rPr>
          <w:rFonts w:ascii="Georgia" w:hAnsi="Georgia" w:cstheme="minorHAnsi"/>
          <w:noProof/>
        </w:rPr>
        <w:t>discharge</w:t>
      </w:r>
      <w:r w:rsidRPr="00BA65B8">
        <w:rPr>
          <w:rFonts w:ascii="Georgia" w:hAnsi="Georgia" w:cstheme="minorHAnsi"/>
          <w:noProof/>
        </w:rPr>
        <w:t xml:space="preserve"> time series at stations with </w:t>
      </w:r>
      <w:r w:rsidR="00811C9D" w:rsidRPr="00BA65B8">
        <w:rPr>
          <w:rFonts w:ascii="Georgia" w:hAnsi="Georgia" w:cstheme="minorHAnsi"/>
          <w:noProof/>
        </w:rPr>
        <w:t xml:space="preserve">a </w:t>
      </w:r>
      <w:r w:rsidRPr="00BA65B8">
        <w:rPr>
          <w:rFonts w:ascii="Georgia" w:hAnsi="Georgia" w:cstheme="minorHAnsi"/>
          <w:noProof/>
        </w:rPr>
        <w:t>trend. Fig</w:t>
      </w:r>
      <w:r w:rsidR="002F6FDA" w:rsidRPr="00BA65B8">
        <w:rPr>
          <w:rFonts w:ascii="Georgia" w:hAnsi="Georgia" w:cstheme="minorHAnsi"/>
          <w:noProof/>
        </w:rPr>
        <w:t xml:space="preserve">. </w:t>
      </w:r>
      <w:r w:rsidR="006D4915">
        <w:rPr>
          <w:rFonts w:ascii="Georgia" w:hAnsi="Georgia" w:cstheme="minorHAnsi"/>
          <w:noProof/>
        </w:rPr>
        <w:t>7</w:t>
      </w:r>
      <w:r w:rsidR="006D4915" w:rsidRPr="00BA65B8">
        <w:rPr>
          <w:rFonts w:ascii="Georgia" w:hAnsi="Georgia" w:cstheme="minorHAnsi"/>
          <w:noProof/>
        </w:rPr>
        <w:t xml:space="preserve"> </w:t>
      </w:r>
      <w:r w:rsidRPr="00BA65B8">
        <w:rPr>
          <w:rFonts w:ascii="Georgia" w:hAnsi="Georgia" w:cstheme="minorHAnsi"/>
          <w:noProof/>
        </w:rPr>
        <w:t xml:space="preserve">shows the monthly trends </w:t>
      </w:r>
      <w:r w:rsidR="002F6FDA" w:rsidRPr="00BA65B8">
        <w:rPr>
          <w:rFonts w:ascii="Georgia" w:hAnsi="Georgia" w:cstheme="minorHAnsi"/>
          <w:noProof/>
        </w:rPr>
        <w:t xml:space="preserve">of </w:t>
      </w:r>
      <w:r w:rsidR="00B74441">
        <w:rPr>
          <w:rFonts w:ascii="Georgia" w:hAnsi="Georgia" w:cstheme="minorHAnsi"/>
          <w:noProof/>
        </w:rPr>
        <w:t>close-dam</w:t>
      </w:r>
      <w:r w:rsidR="002F6FDA" w:rsidRPr="00BA65B8">
        <w:rPr>
          <w:rFonts w:ascii="Georgia" w:hAnsi="Georgia" w:cstheme="minorHAnsi"/>
          <w:noProof/>
        </w:rPr>
        <w:t xml:space="preserve"> </w:t>
      </w:r>
      <w:r w:rsidRPr="00BA65B8">
        <w:rPr>
          <w:rFonts w:ascii="Georgia" w:hAnsi="Georgia" w:cstheme="minorHAnsi"/>
          <w:noProof/>
        </w:rPr>
        <w:t>station</w:t>
      </w:r>
      <w:r w:rsidR="002F6FDA" w:rsidRPr="00BA65B8">
        <w:rPr>
          <w:rFonts w:ascii="Georgia" w:hAnsi="Georgia" w:cstheme="minorHAnsi"/>
          <w:noProof/>
        </w:rPr>
        <w:t>s</w:t>
      </w:r>
      <w:r w:rsidRPr="00BA65B8">
        <w:rPr>
          <w:rFonts w:ascii="Georgia" w:hAnsi="Georgia" w:cstheme="minorHAnsi"/>
          <w:noProof/>
        </w:rPr>
        <w:t xml:space="preserve">. </w:t>
      </w:r>
      <w:bookmarkStart w:id="303" w:name="_Hlk196653672"/>
      <w:r w:rsidRPr="00BA65B8">
        <w:rPr>
          <w:rFonts w:ascii="Georgia" w:hAnsi="Georgia" w:cstheme="minorHAnsi"/>
          <w:noProof/>
        </w:rPr>
        <w:t>Fig</w:t>
      </w:r>
      <w:r w:rsidR="002F6FDA" w:rsidRPr="00BA65B8">
        <w:rPr>
          <w:rFonts w:ascii="Georgia" w:hAnsi="Georgia" w:cstheme="minorHAnsi"/>
          <w:noProof/>
        </w:rPr>
        <w:t xml:space="preserve">. </w:t>
      </w:r>
      <w:r w:rsidR="006D4915">
        <w:rPr>
          <w:rFonts w:ascii="Georgia" w:hAnsi="Georgia" w:cstheme="minorHAnsi"/>
          <w:noProof/>
        </w:rPr>
        <w:t>8</w:t>
      </w:r>
      <w:r w:rsidR="006D4915" w:rsidRPr="00BA65B8">
        <w:rPr>
          <w:rFonts w:ascii="Georgia" w:hAnsi="Georgia" w:cstheme="minorHAnsi"/>
          <w:noProof/>
        </w:rPr>
        <w:t xml:space="preserve"> </w:t>
      </w:r>
      <w:r w:rsidRPr="00BA65B8">
        <w:rPr>
          <w:rFonts w:ascii="Georgia" w:hAnsi="Georgia" w:cstheme="minorHAnsi"/>
          <w:noProof/>
        </w:rPr>
        <w:t xml:space="preserve">shows the trend and seasonality components for </w:t>
      </w:r>
      <w:r w:rsidR="0082120F" w:rsidRPr="00BA65B8">
        <w:rPr>
          <w:rFonts w:ascii="Georgia" w:hAnsi="Georgia" w:cstheme="minorHAnsi"/>
          <w:noProof/>
        </w:rPr>
        <w:t xml:space="preserve">those </w:t>
      </w:r>
      <w:r w:rsidRPr="00BA65B8">
        <w:rPr>
          <w:rFonts w:ascii="Georgia" w:hAnsi="Georgia" w:cstheme="minorHAnsi"/>
          <w:noProof/>
        </w:rPr>
        <w:t>time series</w:t>
      </w:r>
      <w:bookmarkEnd w:id="303"/>
      <w:r w:rsidRPr="00BA65B8">
        <w:rPr>
          <w:rFonts w:ascii="Georgia" w:hAnsi="Georgia" w:cstheme="minorHAnsi"/>
          <w:noProof/>
        </w:rPr>
        <w:t xml:space="preserve">. </w:t>
      </w:r>
      <w:r w:rsidR="00DA26E3" w:rsidRPr="00BA65B8">
        <w:rPr>
          <w:rFonts w:ascii="Georgia" w:hAnsi="Georgia" w:cstheme="minorHAnsi"/>
          <w:noProof/>
        </w:rPr>
        <w:t xml:space="preserve">Resultes revealed that </w:t>
      </w:r>
      <w:r w:rsidRPr="00BA65B8">
        <w:rPr>
          <w:rFonts w:ascii="Georgia" w:hAnsi="Georgia" w:cstheme="minorHAnsi"/>
          <w:noProof/>
        </w:rPr>
        <w:t xml:space="preserve">8 of the 12 </w:t>
      </w:r>
      <w:r w:rsidR="00DA26E3" w:rsidRPr="00BA65B8">
        <w:rPr>
          <w:rFonts w:ascii="Georgia" w:hAnsi="Georgia" w:cstheme="minorHAnsi"/>
          <w:noProof/>
        </w:rPr>
        <w:t xml:space="preserve">close </w:t>
      </w:r>
      <w:r w:rsidR="008C590B" w:rsidRPr="00BA65B8">
        <w:rPr>
          <w:rFonts w:ascii="Georgia" w:hAnsi="Georgia" w:cstheme="minorHAnsi"/>
          <w:noProof/>
        </w:rPr>
        <w:t xml:space="preserve">stations </w:t>
      </w:r>
      <w:r w:rsidRPr="00BA65B8">
        <w:rPr>
          <w:rFonts w:ascii="Georgia" w:hAnsi="Georgia" w:cstheme="minorHAnsi"/>
          <w:noProof/>
        </w:rPr>
        <w:t xml:space="preserve">had a significant monthly flow trend between 1979 and </w:t>
      </w:r>
      <w:r w:rsidRPr="00BA65B8">
        <w:rPr>
          <w:rFonts w:ascii="Georgia" w:hAnsi="Georgia" w:cstheme="minorHAnsi"/>
          <w:noProof/>
        </w:rPr>
        <w:lastRenderedPageBreak/>
        <w:t xml:space="preserve">2022, with the exception of Bassel Al Assad </w:t>
      </w:r>
      <w:r w:rsidR="00187C87" w:rsidRPr="00BA65B8">
        <w:rPr>
          <w:rFonts w:ascii="Georgia" w:hAnsi="Georgia" w:cstheme="minorHAnsi"/>
          <w:noProof/>
        </w:rPr>
        <w:t>d</w:t>
      </w:r>
      <w:r w:rsidRPr="00BA65B8">
        <w:rPr>
          <w:rFonts w:ascii="Georgia" w:hAnsi="Georgia" w:cstheme="minorHAnsi"/>
          <w:noProof/>
        </w:rPr>
        <w:t xml:space="preserve">am in northeastern Syria on the Euphrates River, the remaining </w:t>
      </w:r>
      <w:r w:rsidR="00DA26E3" w:rsidRPr="00BA65B8">
        <w:rPr>
          <w:rFonts w:ascii="Georgia" w:hAnsi="Georgia" w:cstheme="minorHAnsi"/>
          <w:noProof/>
        </w:rPr>
        <w:t>stations</w:t>
      </w:r>
      <w:r w:rsidRPr="00BA65B8">
        <w:rPr>
          <w:rFonts w:ascii="Georgia" w:hAnsi="Georgia" w:cstheme="minorHAnsi"/>
          <w:noProof/>
        </w:rPr>
        <w:t xml:space="preserve"> had </w:t>
      </w:r>
      <w:r w:rsidR="00DA26E3" w:rsidRPr="00BA65B8">
        <w:rPr>
          <w:rFonts w:ascii="Georgia" w:hAnsi="Georgia" w:cstheme="minorHAnsi"/>
          <w:noProof/>
        </w:rPr>
        <w:t xml:space="preserve">experineced a </w:t>
      </w:r>
      <w:r w:rsidRPr="00BA65B8">
        <w:rPr>
          <w:rFonts w:ascii="Georgia" w:hAnsi="Georgia" w:cstheme="minorHAnsi"/>
          <w:noProof/>
        </w:rPr>
        <w:t>decreasing</w:t>
      </w:r>
      <w:r w:rsidR="00703C96" w:rsidRPr="00BA65B8">
        <w:rPr>
          <w:rFonts w:ascii="Georgia" w:hAnsi="Georgia" w:cstheme="minorHAnsi"/>
          <w:noProof/>
        </w:rPr>
        <w:t xml:space="preserve"> monthly</w:t>
      </w:r>
      <w:r w:rsidRPr="00BA65B8">
        <w:rPr>
          <w:rFonts w:ascii="Georgia" w:hAnsi="Georgia" w:cstheme="minorHAnsi"/>
          <w:noProof/>
        </w:rPr>
        <w:t xml:space="preserve"> trend.</w:t>
      </w:r>
    </w:p>
    <w:p w14:paraId="62216818" w14:textId="77777777" w:rsidR="0084387A" w:rsidRPr="00BA65B8" w:rsidRDefault="0084387A" w:rsidP="0084387A">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6045"/>
      </w:tblGrid>
      <w:tr w:rsidR="0084387A" w:rsidRPr="00BA65B8" w:rsidDel="00B44F87" w14:paraId="3B918E43" w14:textId="4661783E" w:rsidTr="00C738C2">
        <w:trPr>
          <w:trHeight w:val="20"/>
          <w:jc w:val="center"/>
          <w:del w:id="304" w:author="Mosen Bakhtiari" w:date="2025-10-07T22:50: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tblGrid>
            <w:tr w:rsidR="0084387A" w:rsidRPr="00BA65B8" w:rsidDel="00B44F87" w14:paraId="2F9CEB07" w14:textId="005B3D46" w:rsidTr="00C738C2">
              <w:trPr>
                <w:del w:id="305" w:author="Mosen Bakhtiari" w:date="2025-10-07T22:49:00Z"/>
              </w:trPr>
              <w:tc>
                <w:tcPr>
                  <w:tcW w:w="5941" w:type="dxa"/>
                </w:tcPr>
                <w:p w14:paraId="36A33E61" w14:textId="3FFA4CA5" w:rsidR="0084387A" w:rsidRPr="00BA65B8" w:rsidDel="00B44F87" w:rsidRDefault="0084387A" w:rsidP="00506085">
                  <w:pPr>
                    <w:spacing w:after="240"/>
                    <w:jc w:val="center"/>
                    <w:rPr>
                      <w:del w:id="306" w:author="Mosen Bakhtiari" w:date="2025-10-07T22:49:00Z"/>
                      <w:rFonts w:ascii="Georgia" w:hAnsi="Georgia" w:cstheme="minorHAnsi"/>
                    </w:rPr>
                  </w:pPr>
                  <w:del w:id="307" w:author="Mosen Bakhtiari" w:date="2025-10-07T22:49:00Z">
                    <w:r w:rsidRPr="00BA65B8" w:rsidDel="00B44F87">
                      <w:rPr>
                        <w:rFonts w:ascii="Georgia" w:hAnsi="Georgia" w:cstheme="minorHAnsi"/>
                        <w:noProof/>
                      </w:rPr>
                      <w:drawing>
                        <wp:inline distT="0" distB="0" distL="0" distR="0" wp14:anchorId="6D7275FB" wp14:editId="27BD4144">
                          <wp:extent cx="3751189" cy="1657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3751189" cy="165735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1F13294" w14:textId="4204A0C0" w:rsidR="0084387A" w:rsidRPr="00BA65B8" w:rsidDel="00B44F87" w:rsidRDefault="0084387A" w:rsidP="00506085">
            <w:pPr>
              <w:spacing w:after="240"/>
              <w:jc w:val="center"/>
              <w:rPr>
                <w:del w:id="308" w:author="Mosen Bakhtiari" w:date="2025-10-07T22:50:00Z"/>
                <w:rFonts w:ascii="Georgia" w:hAnsi="Georgia" w:cstheme="minorHAnsi"/>
              </w:rPr>
            </w:pPr>
          </w:p>
        </w:tc>
        <w:tc>
          <w:tcPr>
            <w:tcW w:w="6066" w:type="dxa"/>
            <w:vAlign w:val="center"/>
          </w:tcPr>
          <w:p w14:paraId="0D2E12BD" w14:textId="4697BE04" w:rsidR="0084387A" w:rsidRPr="00BA65B8" w:rsidDel="00B44F87" w:rsidRDefault="0084387A" w:rsidP="002E702C">
            <w:pPr>
              <w:spacing w:after="240"/>
              <w:jc w:val="center"/>
              <w:rPr>
                <w:del w:id="309" w:author="Mosen Bakhtiari" w:date="2025-10-07T22:50:00Z"/>
                <w:rFonts w:ascii="Georgia" w:hAnsi="Georgia" w:cstheme="minorHAnsi"/>
              </w:rPr>
            </w:pPr>
            <w:del w:id="310" w:author="Mosen Bakhtiari" w:date="2025-10-07T22:50:00Z">
              <w:r w:rsidRPr="00BA65B8" w:rsidDel="00B44F87">
                <w:rPr>
                  <w:rFonts w:ascii="Georgia" w:hAnsi="Georgia" w:cstheme="minorHAnsi"/>
                  <w:noProof/>
                </w:rPr>
                <w:drawing>
                  <wp:inline distT="0" distB="0" distL="0" distR="0" wp14:anchorId="37AD08ED" wp14:editId="74BF190F">
                    <wp:extent cx="3676650" cy="1659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3676650" cy="1659664"/>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57058F37" w14:textId="2B7BCF3A" w:rsidTr="00C738C2">
        <w:trPr>
          <w:trHeight w:val="20"/>
          <w:jc w:val="center"/>
          <w:del w:id="311" w:author="Mosen Bakhtiari" w:date="2025-10-07T22:50:00Z"/>
        </w:trPr>
        <w:tc>
          <w:tcPr>
            <w:tcW w:w="6197" w:type="dxa"/>
            <w:vAlign w:val="center"/>
          </w:tcPr>
          <w:p w14:paraId="5A0B839E" w14:textId="244EC5BB" w:rsidR="0084387A" w:rsidRPr="00BA65B8" w:rsidDel="00B44F87" w:rsidRDefault="0084387A"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del w:id="312" w:author="Mosen Bakhtiari" w:date="2025-10-07T22:50:00Z"/>
                <w:rFonts w:ascii="Georgia" w:eastAsia="Times New Roman" w:hAnsi="Georgia" w:cstheme="minorHAnsi"/>
              </w:rPr>
            </w:pPr>
            <w:del w:id="313" w:author="Mosen Bakhtiari" w:date="2025-10-07T22:50:00Z">
              <w:r w:rsidRPr="00BA65B8" w:rsidDel="00B44F87">
                <w:rPr>
                  <w:rFonts w:ascii="Georgia" w:eastAsia="Times New Roman" w:hAnsi="Georgia" w:cstheme="minorHAnsi"/>
                </w:rPr>
                <w:delText>Trend= decreasing, Slope= -0.2147</w:delText>
              </w:r>
            </w:del>
          </w:p>
        </w:tc>
        <w:tc>
          <w:tcPr>
            <w:tcW w:w="6066" w:type="dxa"/>
            <w:vAlign w:val="center"/>
          </w:tcPr>
          <w:p w14:paraId="06C53817" w14:textId="7D045D4A" w:rsidR="0084387A" w:rsidRPr="00BA65B8" w:rsidDel="00B44F87" w:rsidRDefault="0084387A" w:rsidP="002E702C">
            <w:pPr>
              <w:pStyle w:val="HTMLPreformatted"/>
              <w:shd w:val="clear" w:color="auto" w:fill="FFFFFF"/>
              <w:spacing w:after="240"/>
              <w:jc w:val="center"/>
              <w:rPr>
                <w:del w:id="314" w:author="Mosen Bakhtiari" w:date="2025-10-07T22:50:00Z"/>
                <w:rFonts w:ascii="Georgia" w:hAnsi="Georgia" w:cstheme="minorHAnsi"/>
                <w:sz w:val="22"/>
                <w:szCs w:val="22"/>
              </w:rPr>
            </w:pPr>
            <w:del w:id="315" w:author="Mosen Bakhtiari" w:date="2025-10-07T22:50:00Z">
              <w:r w:rsidRPr="00BA65B8" w:rsidDel="00B44F87">
                <w:rPr>
                  <w:rFonts w:ascii="Georgia" w:hAnsi="Georgia" w:cstheme="minorHAnsi"/>
                  <w:sz w:val="22"/>
                  <w:szCs w:val="22"/>
                </w:rPr>
                <w:delText>No trend</w:delText>
              </w:r>
            </w:del>
          </w:p>
        </w:tc>
      </w:tr>
      <w:tr w:rsidR="0084387A" w:rsidRPr="00BA65B8" w:rsidDel="00B44F87" w14:paraId="034EC7CE" w14:textId="27462231" w:rsidTr="00C738C2">
        <w:trPr>
          <w:trHeight w:val="20"/>
          <w:jc w:val="center"/>
          <w:del w:id="316" w:author="Mosen Bakhtiari" w:date="2025-10-07T22:50:00Z"/>
        </w:trPr>
        <w:tc>
          <w:tcPr>
            <w:tcW w:w="6197" w:type="dxa"/>
            <w:vAlign w:val="center"/>
          </w:tcPr>
          <w:p w14:paraId="0B54080D" w14:textId="47C9BAE9" w:rsidR="0084387A" w:rsidRPr="00BA65B8" w:rsidDel="00B44F87" w:rsidRDefault="0084387A" w:rsidP="00506085">
            <w:pPr>
              <w:spacing w:after="240"/>
              <w:jc w:val="center"/>
              <w:rPr>
                <w:del w:id="317" w:author="Mosen Bakhtiari" w:date="2025-10-07T22:50:00Z"/>
                <w:rFonts w:ascii="Georgia" w:hAnsi="Georgia" w:cstheme="minorHAnsi"/>
              </w:rPr>
            </w:pPr>
            <w:del w:id="318" w:author="Mosen Bakhtiari" w:date="2025-10-07T22:50:00Z">
              <w:r w:rsidRPr="00BA65B8" w:rsidDel="00B44F87">
                <w:rPr>
                  <w:rFonts w:ascii="Georgia" w:hAnsi="Georgia" w:cstheme="minorHAnsi"/>
                  <w:noProof/>
                </w:rPr>
                <w:drawing>
                  <wp:inline distT="0" distB="0" distL="0" distR="0" wp14:anchorId="155710C1" wp14:editId="0AF72399">
                    <wp:extent cx="3833361"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3891918" cy="174069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1C590BF" w14:textId="21146A7E" w:rsidR="0084387A" w:rsidRPr="00BA65B8" w:rsidDel="00B44F87" w:rsidRDefault="0084387A" w:rsidP="00506085">
            <w:pPr>
              <w:spacing w:after="240"/>
              <w:jc w:val="center"/>
              <w:rPr>
                <w:del w:id="319" w:author="Mosen Bakhtiari" w:date="2025-10-07T22:50:00Z"/>
                <w:rFonts w:ascii="Georgia" w:hAnsi="Georgia" w:cstheme="minorHAnsi"/>
              </w:rPr>
            </w:pPr>
            <w:del w:id="320" w:author="Mosen Bakhtiari" w:date="2025-10-07T22:50:00Z">
              <w:r w:rsidRPr="00BA65B8" w:rsidDel="00B44F87">
                <w:rPr>
                  <w:rFonts w:ascii="Georgia" w:hAnsi="Georgia" w:cstheme="minorHAnsi"/>
                  <w:noProof/>
                </w:rPr>
                <w:drawing>
                  <wp:inline distT="0" distB="0" distL="0" distR="0" wp14:anchorId="1F0AA566" wp14:editId="283DAC21">
                    <wp:extent cx="3615112" cy="1609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3687015" cy="164174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48109CE1" w14:textId="67FB6D74" w:rsidTr="00C738C2">
        <w:trPr>
          <w:trHeight w:val="20"/>
          <w:jc w:val="center"/>
          <w:del w:id="321" w:author="Mosen Bakhtiari" w:date="2025-10-07T22:50:00Z"/>
        </w:trPr>
        <w:tc>
          <w:tcPr>
            <w:tcW w:w="6197" w:type="dxa"/>
            <w:vAlign w:val="center"/>
          </w:tcPr>
          <w:p w14:paraId="0053EA34" w14:textId="489A710A" w:rsidR="0084387A" w:rsidRPr="00BA65B8" w:rsidDel="00B44F87" w:rsidRDefault="0084387A" w:rsidP="002E702C">
            <w:pPr>
              <w:pStyle w:val="HTMLPreformatted"/>
              <w:shd w:val="clear" w:color="auto" w:fill="FFFFFF"/>
              <w:spacing w:after="240"/>
              <w:jc w:val="center"/>
              <w:rPr>
                <w:del w:id="322" w:author="Mosen Bakhtiari" w:date="2025-10-07T22:50:00Z"/>
                <w:rFonts w:ascii="Georgia" w:hAnsi="Georgia" w:cstheme="minorHAnsi"/>
                <w:sz w:val="22"/>
                <w:szCs w:val="22"/>
              </w:rPr>
            </w:pPr>
            <w:del w:id="323" w:author="Mosen Bakhtiari" w:date="2025-10-07T22:50:00Z">
              <w:r w:rsidRPr="00BA65B8" w:rsidDel="00B44F87">
                <w:rPr>
                  <w:rFonts w:ascii="Georgia" w:hAnsi="Georgia" w:cstheme="minorHAnsi"/>
                  <w:sz w:val="22"/>
                  <w:szCs w:val="22"/>
                </w:rPr>
                <w:delText>Trend= decreasing, Slope= -0.0562</w:delText>
              </w:r>
            </w:del>
          </w:p>
        </w:tc>
        <w:tc>
          <w:tcPr>
            <w:tcW w:w="6066" w:type="dxa"/>
            <w:vAlign w:val="center"/>
          </w:tcPr>
          <w:p w14:paraId="2E4C817E" w14:textId="67EF7229" w:rsidR="0084387A" w:rsidRPr="00BA65B8" w:rsidDel="00B44F87" w:rsidRDefault="0084387A" w:rsidP="002E702C">
            <w:pPr>
              <w:pStyle w:val="HTMLPreformatted"/>
              <w:shd w:val="clear" w:color="auto" w:fill="FFFFFF"/>
              <w:spacing w:after="240"/>
              <w:jc w:val="center"/>
              <w:rPr>
                <w:del w:id="324" w:author="Mosen Bakhtiari" w:date="2025-10-07T22:50:00Z"/>
                <w:rFonts w:ascii="Georgia" w:hAnsi="Georgia" w:cstheme="minorHAnsi"/>
                <w:sz w:val="22"/>
                <w:szCs w:val="22"/>
              </w:rPr>
            </w:pPr>
            <w:del w:id="325" w:author="Mosen Bakhtiari" w:date="2025-10-07T22:50:00Z">
              <w:r w:rsidRPr="00BA65B8" w:rsidDel="00B44F87">
                <w:rPr>
                  <w:rFonts w:ascii="Georgia" w:hAnsi="Georgia" w:cstheme="minorHAnsi"/>
                  <w:sz w:val="22"/>
                  <w:szCs w:val="22"/>
                </w:rPr>
                <w:delText>Trend= decreasing, Slope= -0.0707</w:delText>
              </w:r>
            </w:del>
          </w:p>
        </w:tc>
      </w:tr>
      <w:tr w:rsidR="0084387A" w:rsidRPr="00BA65B8" w:rsidDel="00B44F87" w14:paraId="109C2FEF" w14:textId="3AA4E40C" w:rsidTr="00C738C2">
        <w:trPr>
          <w:trHeight w:val="20"/>
          <w:jc w:val="center"/>
          <w:del w:id="326" w:author="Mosen Bakhtiari" w:date="2025-10-07T22:50:00Z"/>
        </w:trPr>
        <w:tc>
          <w:tcPr>
            <w:tcW w:w="6197" w:type="dxa"/>
            <w:vAlign w:val="center"/>
          </w:tcPr>
          <w:p w14:paraId="405F32B7" w14:textId="33A2DDD2" w:rsidR="0084387A" w:rsidRPr="00BA65B8" w:rsidDel="00B44F87" w:rsidRDefault="0084387A" w:rsidP="00506085">
            <w:pPr>
              <w:spacing w:after="240"/>
              <w:jc w:val="center"/>
              <w:rPr>
                <w:del w:id="327" w:author="Mosen Bakhtiari" w:date="2025-10-07T22:50:00Z"/>
                <w:rFonts w:ascii="Georgia" w:hAnsi="Georgia" w:cstheme="minorHAnsi"/>
              </w:rPr>
            </w:pPr>
            <w:del w:id="328" w:author="Mosen Bakhtiari" w:date="2025-10-07T22:50:00Z">
              <w:r w:rsidRPr="00BA65B8" w:rsidDel="00B44F87">
                <w:rPr>
                  <w:rFonts w:ascii="Georgia" w:hAnsi="Georgia" w:cstheme="minorHAnsi"/>
                  <w:noProof/>
                </w:rPr>
                <w:drawing>
                  <wp:inline distT="0" distB="0" distL="0" distR="0" wp14:anchorId="76F0B1C0" wp14:editId="7B846E57">
                    <wp:extent cx="3761097"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3810602" cy="169846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1F295B31" w14:textId="0A24A399" w:rsidR="0084387A" w:rsidRPr="00BA65B8" w:rsidDel="00B44F87" w:rsidRDefault="0084387A" w:rsidP="00506085">
            <w:pPr>
              <w:spacing w:after="240"/>
              <w:jc w:val="center"/>
              <w:rPr>
                <w:del w:id="329" w:author="Mosen Bakhtiari" w:date="2025-10-07T22:50:00Z"/>
                <w:rFonts w:ascii="Georgia" w:hAnsi="Georgia" w:cstheme="minorHAnsi"/>
              </w:rPr>
            </w:pPr>
            <w:del w:id="330" w:author="Mosen Bakhtiari" w:date="2025-10-07T22:50:00Z">
              <w:r w:rsidRPr="00BA65B8" w:rsidDel="00B44F87">
                <w:rPr>
                  <w:rFonts w:ascii="Georgia" w:hAnsi="Georgia" w:cstheme="minorHAnsi"/>
                  <w:noProof/>
                </w:rPr>
                <w:drawing>
                  <wp:inline distT="0" distB="0" distL="0" distR="0" wp14:anchorId="4EA34AA6" wp14:editId="0C145C60">
                    <wp:extent cx="3701452"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3770039" cy="17365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7FDFF4B1" w14:textId="1C404C57" w:rsidTr="00C738C2">
        <w:trPr>
          <w:trHeight w:val="20"/>
          <w:jc w:val="center"/>
          <w:del w:id="331" w:author="Mosen Bakhtiari" w:date="2025-10-07T22:50:00Z"/>
        </w:trPr>
        <w:tc>
          <w:tcPr>
            <w:tcW w:w="6197" w:type="dxa"/>
            <w:vAlign w:val="center"/>
          </w:tcPr>
          <w:p w14:paraId="536CC196" w14:textId="62CD746D" w:rsidR="0084387A" w:rsidRPr="00BA65B8" w:rsidDel="00B44F87" w:rsidRDefault="0084387A" w:rsidP="002E702C">
            <w:pPr>
              <w:spacing w:after="240"/>
              <w:jc w:val="center"/>
              <w:rPr>
                <w:del w:id="332" w:author="Mosen Bakhtiari" w:date="2025-10-07T22:50:00Z"/>
                <w:rFonts w:ascii="Georgia" w:hAnsi="Georgia" w:cstheme="minorHAnsi"/>
              </w:rPr>
            </w:pPr>
            <w:del w:id="333" w:author="Mosen Bakhtiari" w:date="2025-10-07T22:50:00Z">
              <w:r w:rsidRPr="00BA65B8" w:rsidDel="00B44F87">
                <w:rPr>
                  <w:rFonts w:ascii="Georgia" w:hAnsi="Georgia" w:cstheme="minorHAnsi"/>
                </w:rPr>
                <w:delText>No trend</w:delText>
              </w:r>
            </w:del>
          </w:p>
        </w:tc>
        <w:tc>
          <w:tcPr>
            <w:tcW w:w="6066" w:type="dxa"/>
            <w:vAlign w:val="center"/>
          </w:tcPr>
          <w:p w14:paraId="0E4B754E" w14:textId="7EF87227" w:rsidR="0084387A" w:rsidRPr="00BA65B8" w:rsidDel="00B44F87" w:rsidRDefault="0084387A" w:rsidP="00506085">
            <w:pPr>
              <w:pStyle w:val="HTMLPreformatted"/>
              <w:shd w:val="clear" w:color="auto" w:fill="FFFFFF"/>
              <w:spacing w:after="240"/>
              <w:jc w:val="center"/>
              <w:rPr>
                <w:del w:id="334" w:author="Mosen Bakhtiari" w:date="2025-10-07T22:50:00Z"/>
                <w:rFonts w:ascii="Georgia" w:hAnsi="Georgia" w:cstheme="minorHAnsi"/>
                <w:sz w:val="22"/>
                <w:szCs w:val="22"/>
              </w:rPr>
            </w:pPr>
            <w:del w:id="335" w:author="Mosen Bakhtiari" w:date="2025-10-07T22:50:00Z">
              <w:r w:rsidRPr="00BA65B8" w:rsidDel="00B44F87">
                <w:rPr>
                  <w:rFonts w:ascii="Georgia" w:hAnsi="Georgia" w:cstheme="minorHAnsi"/>
                  <w:sz w:val="22"/>
                  <w:szCs w:val="22"/>
                </w:rPr>
                <w:delText>Trend= decreasing, Slope= -0.0096</w:delText>
              </w:r>
            </w:del>
          </w:p>
        </w:tc>
      </w:tr>
      <w:tr w:rsidR="0084387A" w:rsidRPr="00BA65B8" w:rsidDel="00B44F87" w14:paraId="52F75E64" w14:textId="763B6A6C" w:rsidTr="00C738C2">
        <w:trPr>
          <w:trHeight w:val="20"/>
          <w:jc w:val="center"/>
          <w:del w:id="336" w:author="Mosen Bakhtiari" w:date="2025-10-07T22:50:00Z"/>
        </w:trPr>
        <w:tc>
          <w:tcPr>
            <w:tcW w:w="6197" w:type="dxa"/>
            <w:vAlign w:val="center"/>
          </w:tcPr>
          <w:p w14:paraId="4DBB35D1" w14:textId="69BD56FB" w:rsidR="0084387A" w:rsidRPr="00BA65B8" w:rsidDel="00B44F87" w:rsidRDefault="0084387A" w:rsidP="00506085">
            <w:pPr>
              <w:spacing w:after="240"/>
              <w:jc w:val="center"/>
              <w:rPr>
                <w:del w:id="337" w:author="Mosen Bakhtiari" w:date="2025-10-07T22:50:00Z"/>
                <w:rFonts w:ascii="Georgia" w:hAnsi="Georgia" w:cstheme="minorHAnsi"/>
              </w:rPr>
            </w:pPr>
            <w:del w:id="338" w:author="Mosen Bakhtiari" w:date="2025-10-07T22:50:00Z">
              <w:r w:rsidRPr="00BA65B8" w:rsidDel="00B44F87">
                <w:rPr>
                  <w:rFonts w:ascii="Georgia" w:hAnsi="Georgia" w:cstheme="minorHAnsi"/>
                  <w:noProof/>
                </w:rPr>
                <w:drawing>
                  <wp:inline distT="0" distB="0" distL="0" distR="0" wp14:anchorId="14FD54D0" wp14:editId="4FC3A1D2">
                    <wp:extent cx="3787954" cy="1666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3859797" cy="16984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0C7529" w14:textId="1FBECFED" w:rsidR="0084387A" w:rsidRPr="00BA65B8" w:rsidDel="00B44F87" w:rsidRDefault="0084387A" w:rsidP="00506085">
            <w:pPr>
              <w:spacing w:after="240"/>
              <w:jc w:val="center"/>
              <w:rPr>
                <w:del w:id="339" w:author="Mosen Bakhtiari" w:date="2025-10-07T22:50:00Z"/>
                <w:rFonts w:ascii="Georgia" w:hAnsi="Georgia" w:cstheme="minorHAnsi"/>
              </w:rPr>
            </w:pPr>
            <w:del w:id="340" w:author="Mosen Bakhtiari" w:date="2025-10-07T22:50:00Z">
              <w:r w:rsidRPr="00BA65B8" w:rsidDel="00B44F87">
                <w:rPr>
                  <w:rFonts w:ascii="Georgia" w:hAnsi="Georgia" w:cstheme="minorHAnsi"/>
                  <w:noProof/>
                </w:rPr>
                <w:drawing>
                  <wp:inline distT="0" distB="0" distL="0" distR="0" wp14:anchorId="2BB86029" wp14:editId="255FC2A2">
                    <wp:extent cx="3647228" cy="160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3713288" cy="163888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2D1A300B" w14:textId="45298811" w:rsidTr="00C738C2">
        <w:trPr>
          <w:trHeight w:val="20"/>
          <w:jc w:val="center"/>
          <w:del w:id="341" w:author="Mosen Bakhtiari" w:date="2025-10-07T22:50:00Z"/>
        </w:trPr>
        <w:tc>
          <w:tcPr>
            <w:tcW w:w="6197" w:type="dxa"/>
            <w:vAlign w:val="center"/>
          </w:tcPr>
          <w:p w14:paraId="76ECFA84" w14:textId="606E9B55" w:rsidR="0084387A" w:rsidRPr="00BA65B8" w:rsidDel="00B44F87" w:rsidRDefault="0084387A" w:rsidP="002E702C">
            <w:pPr>
              <w:pStyle w:val="HTMLPreformatted"/>
              <w:shd w:val="clear" w:color="auto" w:fill="FFFFFF"/>
              <w:spacing w:after="240"/>
              <w:jc w:val="center"/>
              <w:rPr>
                <w:del w:id="342" w:author="Mosen Bakhtiari" w:date="2025-10-07T22:50:00Z"/>
                <w:rFonts w:ascii="Georgia" w:hAnsi="Georgia" w:cstheme="minorHAnsi"/>
                <w:sz w:val="22"/>
                <w:szCs w:val="22"/>
              </w:rPr>
            </w:pPr>
            <w:del w:id="343" w:author="Mosen Bakhtiari" w:date="2025-10-07T22:50:00Z">
              <w:r w:rsidRPr="00BA65B8" w:rsidDel="00B44F87">
                <w:rPr>
                  <w:rFonts w:ascii="Georgia" w:hAnsi="Georgia" w:cstheme="minorHAnsi"/>
                  <w:sz w:val="22"/>
                  <w:szCs w:val="22"/>
                </w:rPr>
                <w:delText>Trend= decreasing, Slope= -0.0498</w:delText>
              </w:r>
            </w:del>
          </w:p>
        </w:tc>
        <w:tc>
          <w:tcPr>
            <w:tcW w:w="6066" w:type="dxa"/>
            <w:vAlign w:val="center"/>
          </w:tcPr>
          <w:p w14:paraId="7C539222" w14:textId="0E49ED84" w:rsidR="0084387A" w:rsidRPr="00BA65B8" w:rsidDel="00B44F87" w:rsidRDefault="0084387A" w:rsidP="002E702C">
            <w:pPr>
              <w:pStyle w:val="HTMLPreformatted"/>
              <w:shd w:val="clear" w:color="auto" w:fill="FFFFFF"/>
              <w:spacing w:after="240"/>
              <w:jc w:val="center"/>
              <w:rPr>
                <w:del w:id="344" w:author="Mosen Bakhtiari" w:date="2025-10-07T22:50:00Z"/>
                <w:rFonts w:ascii="Georgia" w:hAnsi="Georgia" w:cstheme="minorHAnsi"/>
                <w:sz w:val="22"/>
                <w:szCs w:val="22"/>
              </w:rPr>
            </w:pPr>
            <w:del w:id="345" w:author="Mosen Bakhtiari" w:date="2025-10-07T22:50:00Z">
              <w:r w:rsidRPr="00BA65B8" w:rsidDel="00B44F87">
                <w:rPr>
                  <w:rFonts w:ascii="Georgia" w:hAnsi="Georgia" w:cstheme="minorHAnsi"/>
                  <w:sz w:val="22"/>
                  <w:szCs w:val="22"/>
                </w:rPr>
                <w:delText>Trend= decreasing, Slope= -0.</w:delText>
              </w:r>
              <w:r w:rsidRPr="00BA65B8" w:rsidDel="00B44F87">
                <w:rPr>
                  <w:rFonts w:ascii="Georgia" w:eastAsiaTheme="minorHAnsi" w:hAnsi="Georgia" w:cstheme="minorHAnsi"/>
                  <w:sz w:val="22"/>
                  <w:szCs w:val="22"/>
                </w:rPr>
                <w:delText xml:space="preserve"> </w:delText>
              </w:r>
              <w:r w:rsidRPr="00BA65B8" w:rsidDel="00B44F87">
                <w:rPr>
                  <w:rFonts w:ascii="Georgia" w:hAnsi="Georgia" w:cstheme="minorHAnsi"/>
                  <w:sz w:val="22"/>
                  <w:szCs w:val="22"/>
                </w:rPr>
                <w:delText>1561</w:delText>
              </w:r>
            </w:del>
          </w:p>
        </w:tc>
      </w:tr>
      <w:tr w:rsidR="0084387A" w:rsidRPr="00BA65B8" w:rsidDel="00B44F87" w14:paraId="05A7A6C4" w14:textId="0A6D604C" w:rsidTr="00C738C2">
        <w:trPr>
          <w:trHeight w:val="20"/>
          <w:jc w:val="center"/>
          <w:del w:id="346" w:author="Mosen Bakhtiari" w:date="2025-10-07T22:50:00Z"/>
        </w:trPr>
        <w:tc>
          <w:tcPr>
            <w:tcW w:w="6197" w:type="dxa"/>
            <w:vAlign w:val="center"/>
          </w:tcPr>
          <w:p w14:paraId="60B1DC0D" w14:textId="6555C6F8" w:rsidR="0084387A" w:rsidRPr="00BA65B8" w:rsidDel="00B44F87" w:rsidRDefault="0084387A" w:rsidP="00506085">
            <w:pPr>
              <w:spacing w:after="240"/>
              <w:jc w:val="center"/>
              <w:rPr>
                <w:del w:id="347" w:author="Mosen Bakhtiari" w:date="2025-10-07T22:50:00Z"/>
                <w:rFonts w:ascii="Georgia" w:hAnsi="Georgia" w:cstheme="minorHAnsi"/>
              </w:rPr>
            </w:pPr>
            <w:del w:id="348" w:author="Mosen Bakhtiari" w:date="2025-10-07T22:50:00Z">
              <w:r w:rsidRPr="00BA65B8" w:rsidDel="00B44F87">
                <w:rPr>
                  <w:rFonts w:ascii="Georgia" w:hAnsi="Georgia" w:cstheme="minorHAnsi"/>
                  <w:noProof/>
                </w:rPr>
                <w:drawing>
                  <wp:inline distT="0" distB="0" distL="0" distR="0" wp14:anchorId="50EBB792" wp14:editId="6B3DDE58">
                    <wp:extent cx="3813571"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3871393" cy="170181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53D88F" w14:textId="26BF0D49" w:rsidR="0084387A" w:rsidRPr="00BA65B8" w:rsidDel="00B44F87" w:rsidRDefault="0084387A" w:rsidP="00506085">
            <w:pPr>
              <w:spacing w:after="240"/>
              <w:jc w:val="center"/>
              <w:rPr>
                <w:del w:id="349" w:author="Mosen Bakhtiari" w:date="2025-10-07T22:50:00Z"/>
                <w:rFonts w:ascii="Georgia" w:hAnsi="Georgia" w:cstheme="minorHAnsi"/>
              </w:rPr>
            </w:pPr>
            <w:del w:id="350" w:author="Mosen Bakhtiari" w:date="2025-10-07T22:50:00Z">
              <w:r w:rsidRPr="00BA65B8" w:rsidDel="00B44F87">
                <w:rPr>
                  <w:rFonts w:ascii="Georgia" w:hAnsi="Georgia" w:cstheme="minorHAnsi"/>
                  <w:noProof/>
                </w:rPr>
                <w:drawing>
                  <wp:inline distT="0" distB="0" distL="0" distR="0" wp14:anchorId="35B8745F" wp14:editId="10317388">
                    <wp:extent cx="3570076"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3632926" cy="161867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3E3726D2" w14:textId="26420D81" w:rsidTr="00C738C2">
        <w:trPr>
          <w:trHeight w:val="20"/>
          <w:jc w:val="center"/>
          <w:del w:id="351" w:author="Mosen Bakhtiari" w:date="2025-10-07T22:50:00Z"/>
        </w:trPr>
        <w:tc>
          <w:tcPr>
            <w:tcW w:w="6197" w:type="dxa"/>
            <w:vAlign w:val="center"/>
          </w:tcPr>
          <w:p w14:paraId="0BB56541" w14:textId="2113EE9F" w:rsidR="0084387A" w:rsidRPr="00BA65B8" w:rsidDel="00B44F87" w:rsidRDefault="0084387A" w:rsidP="00506085">
            <w:pPr>
              <w:spacing w:after="240"/>
              <w:jc w:val="center"/>
              <w:rPr>
                <w:del w:id="352" w:author="Mosen Bakhtiari" w:date="2025-10-07T22:50:00Z"/>
                <w:rFonts w:ascii="Georgia" w:hAnsi="Georgia" w:cstheme="minorHAnsi"/>
                <w:noProof/>
              </w:rPr>
            </w:pPr>
            <w:del w:id="353" w:author="Mosen Bakhtiari" w:date="2025-10-07T22:50:00Z">
              <w:r w:rsidRPr="00BA65B8" w:rsidDel="00B44F87">
                <w:rPr>
                  <w:rFonts w:ascii="Georgia" w:hAnsi="Georgia" w:cstheme="minorHAnsi"/>
                </w:rPr>
                <w:delText xml:space="preserve">Trend= </w:delText>
              </w:r>
              <w:r w:rsidR="00812915" w:rsidRPr="00BA65B8" w:rsidDel="00B44F87">
                <w:rPr>
                  <w:rFonts w:ascii="Georgia" w:hAnsi="Georgia" w:cstheme="minorHAnsi"/>
                </w:rPr>
                <w:delText>in</w:delText>
              </w:r>
              <w:r w:rsidRPr="00BA65B8" w:rsidDel="00B44F87">
                <w:rPr>
                  <w:rFonts w:ascii="Georgia" w:hAnsi="Georgia" w:cstheme="minorHAnsi"/>
                </w:rPr>
                <w:delText>creasing, Slope= 0.0039</w:delText>
              </w:r>
            </w:del>
          </w:p>
        </w:tc>
        <w:tc>
          <w:tcPr>
            <w:tcW w:w="6066" w:type="dxa"/>
            <w:vAlign w:val="center"/>
          </w:tcPr>
          <w:p w14:paraId="48FA1CFE" w14:textId="14B60748" w:rsidR="0084387A" w:rsidRPr="00BA65B8" w:rsidDel="00B44F87" w:rsidRDefault="0084387A" w:rsidP="00506085">
            <w:pPr>
              <w:spacing w:after="240"/>
              <w:jc w:val="center"/>
              <w:rPr>
                <w:del w:id="354" w:author="Mosen Bakhtiari" w:date="2025-10-07T22:50:00Z"/>
                <w:rFonts w:ascii="Georgia" w:hAnsi="Georgia" w:cstheme="minorHAnsi"/>
                <w:noProof/>
              </w:rPr>
            </w:pPr>
            <w:del w:id="355" w:author="Mosen Bakhtiari" w:date="2025-10-07T22:50:00Z">
              <w:r w:rsidRPr="00BA65B8" w:rsidDel="00B44F87">
                <w:rPr>
                  <w:rFonts w:ascii="Georgia" w:hAnsi="Georgia" w:cstheme="minorHAnsi"/>
                </w:rPr>
                <w:delText>Trend= decreasing, Slope= -0.0010</w:delText>
              </w:r>
            </w:del>
          </w:p>
        </w:tc>
      </w:tr>
      <w:tr w:rsidR="0084387A" w:rsidRPr="00BA65B8" w:rsidDel="00B44F87" w14:paraId="0BE82F63" w14:textId="381C53F2" w:rsidTr="00C738C2">
        <w:trPr>
          <w:trHeight w:val="20"/>
          <w:jc w:val="center"/>
          <w:del w:id="356" w:author="Mosen Bakhtiari" w:date="2025-10-07T22:50:00Z"/>
        </w:trPr>
        <w:tc>
          <w:tcPr>
            <w:tcW w:w="6197" w:type="dxa"/>
            <w:vAlign w:val="center"/>
          </w:tcPr>
          <w:p w14:paraId="64D92B5E" w14:textId="4F0CD81E" w:rsidR="0084387A" w:rsidRPr="00BA65B8" w:rsidDel="00B44F87" w:rsidRDefault="0084387A" w:rsidP="00506085">
            <w:pPr>
              <w:spacing w:after="240"/>
              <w:jc w:val="center"/>
              <w:rPr>
                <w:del w:id="357" w:author="Mosen Bakhtiari" w:date="2025-10-07T22:50:00Z"/>
                <w:rFonts w:ascii="Georgia" w:hAnsi="Georgia" w:cstheme="minorHAnsi"/>
              </w:rPr>
            </w:pPr>
            <w:del w:id="358" w:author="Mosen Bakhtiari" w:date="2025-10-07T22:50:00Z">
              <w:r w:rsidRPr="00BA65B8" w:rsidDel="00B44F87">
                <w:rPr>
                  <w:rFonts w:ascii="Georgia" w:hAnsi="Georgia" w:cstheme="minorHAnsi"/>
                  <w:noProof/>
                </w:rPr>
                <w:drawing>
                  <wp:inline distT="0" distB="0" distL="0" distR="0" wp14:anchorId="5C6DD140" wp14:editId="1310A5B1">
                    <wp:extent cx="3535096" cy="15906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3578068" cy="161001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A619042" w14:textId="3ACBD0F6" w:rsidR="0084387A" w:rsidRPr="00BA65B8" w:rsidDel="00B44F87" w:rsidRDefault="0084387A" w:rsidP="00506085">
            <w:pPr>
              <w:spacing w:after="240"/>
              <w:jc w:val="center"/>
              <w:rPr>
                <w:del w:id="359" w:author="Mosen Bakhtiari" w:date="2025-10-07T22:50:00Z"/>
                <w:rFonts w:ascii="Georgia" w:hAnsi="Georgia" w:cstheme="minorHAnsi"/>
              </w:rPr>
            </w:pPr>
            <w:del w:id="360" w:author="Mosen Bakhtiari" w:date="2025-10-07T22:50:00Z">
              <w:r w:rsidRPr="00BA65B8" w:rsidDel="00B44F87">
                <w:rPr>
                  <w:rFonts w:ascii="Georgia" w:hAnsi="Georgia" w:cstheme="minorHAnsi"/>
                  <w:noProof/>
                </w:rPr>
                <w:drawing>
                  <wp:inline distT="0" distB="0" distL="0" distR="0" wp14:anchorId="5EED5119" wp14:editId="53627AFD">
                    <wp:extent cx="3566954"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3657694" cy="164090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3F968D6A" w14:textId="63B84A1B" w:rsidTr="00C738C2">
        <w:trPr>
          <w:trHeight w:val="20"/>
          <w:jc w:val="center"/>
          <w:del w:id="361" w:author="Mosen Bakhtiari" w:date="2025-10-07T22:50:00Z"/>
        </w:trPr>
        <w:tc>
          <w:tcPr>
            <w:tcW w:w="6197" w:type="dxa"/>
            <w:vAlign w:val="center"/>
          </w:tcPr>
          <w:p w14:paraId="656EA2BC" w14:textId="31CD37F1" w:rsidR="0084387A" w:rsidRPr="00BA65B8" w:rsidDel="00B44F87" w:rsidRDefault="0084387A" w:rsidP="00C738C2">
            <w:pPr>
              <w:spacing w:after="240"/>
              <w:jc w:val="center"/>
              <w:rPr>
                <w:del w:id="362" w:author="Mosen Bakhtiari" w:date="2025-10-07T22:50:00Z"/>
                <w:rFonts w:ascii="Georgia" w:hAnsi="Georgia" w:cstheme="minorHAnsi"/>
                <w:noProof/>
              </w:rPr>
            </w:pPr>
            <w:del w:id="363" w:author="Mosen Bakhtiari" w:date="2025-10-07T22:50:00Z">
              <w:r w:rsidRPr="00BA65B8" w:rsidDel="00B44F87">
                <w:rPr>
                  <w:rFonts w:ascii="Georgia" w:hAnsi="Georgia" w:cstheme="minorHAnsi"/>
                </w:rPr>
                <w:delText>No trend</w:delText>
              </w:r>
            </w:del>
          </w:p>
        </w:tc>
        <w:tc>
          <w:tcPr>
            <w:tcW w:w="6066" w:type="dxa"/>
            <w:vAlign w:val="center"/>
          </w:tcPr>
          <w:p w14:paraId="6065E1DC" w14:textId="28E7E7E7" w:rsidR="0084387A" w:rsidRPr="00BA65B8" w:rsidDel="00B44F87" w:rsidRDefault="0084387A" w:rsidP="00C738C2">
            <w:pPr>
              <w:spacing w:after="240"/>
              <w:jc w:val="center"/>
              <w:rPr>
                <w:del w:id="364" w:author="Mosen Bakhtiari" w:date="2025-10-07T22:50:00Z"/>
                <w:rFonts w:ascii="Georgia" w:hAnsi="Georgia" w:cstheme="minorHAnsi"/>
                <w:noProof/>
              </w:rPr>
            </w:pPr>
            <w:del w:id="365" w:author="Mosen Bakhtiari" w:date="2025-10-07T22:50:00Z">
              <w:r w:rsidRPr="00BA65B8" w:rsidDel="00B44F87">
                <w:rPr>
                  <w:rFonts w:ascii="Georgia" w:hAnsi="Georgia" w:cstheme="minorHAnsi"/>
                </w:rPr>
                <w:delText>No trend</w:delText>
              </w:r>
            </w:del>
          </w:p>
        </w:tc>
      </w:tr>
    </w:tbl>
    <w:p w14:paraId="7BFA28F2" w14:textId="36823035" w:rsidR="0084387A" w:rsidDel="00B44F87" w:rsidRDefault="0084387A" w:rsidP="0082120F">
      <w:pPr>
        <w:spacing w:after="0" w:line="240" w:lineRule="auto"/>
        <w:jc w:val="center"/>
        <w:rPr>
          <w:ins w:id="366" w:author="MartaAbkhiz" w:date="2025-09-28T22:10:00Z"/>
          <w:moveFrom w:id="367" w:author="Mosen Bakhtiari" w:date="2025-10-07T22:51:00Z"/>
          <w:rFonts w:ascii="Georgia" w:hAnsi="Georgia" w:cstheme="minorHAnsi"/>
          <w:rtl/>
        </w:rPr>
      </w:pPr>
      <w:bookmarkStart w:id="368" w:name="_Hlk196653434"/>
      <w:moveFromRangeStart w:id="369" w:author="Mosen Bakhtiari" w:date="2025-10-07T22:51:00Z" w:name="move210769882"/>
      <w:moveFrom w:id="370" w:author="Mosen Bakhtiari" w:date="2025-10-07T22:51:00Z">
        <w:r w:rsidRPr="00BA65B8" w:rsidDel="00B44F87">
          <w:rPr>
            <w:rFonts w:ascii="Georgia" w:hAnsi="Georgia" w:cstheme="minorHAnsi"/>
          </w:rPr>
          <w:t xml:space="preserve">Fig. </w:t>
        </w:r>
        <w:r w:rsidR="006D4915" w:rsidDel="00B44F87">
          <w:rPr>
            <w:rFonts w:ascii="Georgia" w:hAnsi="Georgia" w:cstheme="minorHAnsi"/>
          </w:rPr>
          <w:t>7</w:t>
        </w:r>
        <w:r w:rsidRPr="00BA65B8" w:rsidDel="00B44F87">
          <w:rPr>
            <w:rFonts w:ascii="Georgia" w:hAnsi="Georgia" w:cstheme="minorHAnsi"/>
          </w:rPr>
          <w:t xml:space="preserve">. The </w:t>
        </w:r>
        <w:commentRangeStart w:id="371"/>
        <w:r w:rsidRPr="00BA65B8" w:rsidDel="00B44F87">
          <w:rPr>
            <w:rFonts w:ascii="Georgia" w:hAnsi="Georgia" w:cstheme="minorHAnsi"/>
          </w:rPr>
          <w:t xml:space="preserve">monthly </w:t>
        </w:r>
        <w:commentRangeEnd w:id="371"/>
        <w:r w:rsidR="00DA26E3" w:rsidRPr="00BA65B8" w:rsidDel="00B44F87">
          <w:rPr>
            <w:rStyle w:val="CommentReference"/>
            <w:rFonts w:ascii="Georgia" w:hAnsi="Georgia"/>
            <w:sz w:val="22"/>
            <w:szCs w:val="22"/>
          </w:rPr>
          <w:commentReference w:id="371"/>
        </w:r>
        <w:r w:rsidRPr="00BA65B8" w:rsidDel="00B44F87">
          <w:rPr>
            <w:rFonts w:ascii="Georgia" w:hAnsi="Georgia" w:cstheme="minorHAnsi"/>
          </w:rPr>
          <w:t xml:space="preserve">discharge trend of the </w:t>
        </w:r>
        <w:r w:rsidR="00B74441" w:rsidDel="00B44F87">
          <w:rPr>
            <w:rFonts w:ascii="Georgia" w:hAnsi="Georgia" w:cstheme="minorHAnsi"/>
          </w:rPr>
          <w:t>close-dam</w:t>
        </w:r>
        <w:r w:rsidR="0082120F" w:rsidRPr="00BA65B8" w:rsidDel="00B44F87">
          <w:rPr>
            <w:rFonts w:ascii="Georgia" w:hAnsi="Georgia" w:cstheme="minorHAnsi"/>
          </w:rPr>
          <w:t xml:space="preserve"> stations during</w:t>
        </w:r>
        <w:r w:rsidRPr="00BA65B8" w:rsidDel="00B44F87">
          <w:rPr>
            <w:rFonts w:ascii="Georgia" w:hAnsi="Georgia" w:cstheme="minorHAnsi"/>
          </w:rPr>
          <w:t xml:space="preserve"> 1979 to 2022</w:t>
        </w:r>
        <w:r w:rsidR="009770FD" w:rsidRPr="00BA65B8" w:rsidDel="00B44F87">
          <w:rPr>
            <w:rFonts w:ascii="Georgia" w:hAnsi="Georgia" w:cstheme="minorHAnsi"/>
          </w:rPr>
          <w:t xml:space="preserve"> using </w:t>
        </w:r>
        <w:r w:rsidR="009770FD" w:rsidRPr="00BA65B8" w:rsidDel="00B44F87">
          <w:rPr>
            <w:rFonts w:ascii="Georgia" w:hAnsi="Georgia" w:cstheme="minorHAnsi"/>
            <w:noProof/>
          </w:rPr>
          <w:t>Mann–Kendall test</w:t>
        </w:r>
        <w:r w:rsidRPr="00BA65B8" w:rsidDel="00B44F87">
          <w:rPr>
            <w:rFonts w:ascii="Georgia" w:hAnsi="Georgia" w:cstheme="minorHAnsi"/>
          </w:rPr>
          <w:t xml:space="preserve">. </w:t>
        </w:r>
        <w:r w:rsidR="0082120F" w:rsidRPr="00BA65B8" w:rsidDel="00B44F87">
          <w:rPr>
            <w:rFonts w:ascii="Georgia" w:hAnsi="Georgia" w:cstheme="minorHAnsi"/>
          </w:rPr>
          <w:t xml:space="preserve">For stations </w:t>
        </w:r>
        <w:r w:rsidR="009770FD" w:rsidRPr="00BA65B8" w:rsidDel="00B44F87">
          <w:rPr>
            <w:rFonts w:ascii="Georgia" w:hAnsi="Georgia" w:cstheme="minorHAnsi"/>
          </w:rPr>
          <w:t>with trend</w:t>
        </w:r>
        <w:r w:rsidR="006A434D" w:rsidRPr="00BA65B8" w:rsidDel="00B44F87">
          <w:rPr>
            <w:rFonts w:ascii="Georgia" w:hAnsi="Georgia" w:cstheme="minorHAnsi"/>
          </w:rPr>
          <w:t>, two parameters including Trend (</w:t>
        </w:r>
        <w:r w:rsidR="00812915" w:rsidRPr="00BA65B8" w:rsidDel="00B44F87">
          <w:rPr>
            <w:rFonts w:ascii="Georgia" w:hAnsi="Georgia" w:cstheme="minorHAnsi"/>
          </w:rPr>
          <w:t xml:space="preserve">increasing or </w:t>
        </w:r>
        <w:r w:rsidR="006A434D" w:rsidRPr="00BA65B8" w:rsidDel="00B44F87">
          <w:rPr>
            <w:rFonts w:ascii="Georgia" w:hAnsi="Georgia" w:cstheme="minorHAnsi"/>
          </w:rPr>
          <w:t>decreasing</w:t>
        </w:r>
        <w:r w:rsidR="00812915" w:rsidRPr="00BA65B8" w:rsidDel="00B44F87">
          <w:rPr>
            <w:rFonts w:ascii="Georgia" w:hAnsi="Georgia" w:cstheme="minorHAnsi"/>
          </w:rPr>
          <w:t>) and slope were presented.</w:t>
        </w:r>
      </w:moveFrom>
    </w:p>
    <w:moveFromRangeEnd w:id="369"/>
    <w:p w14:paraId="2056887B" w14:textId="77777777" w:rsidR="00D50E94" w:rsidRDefault="00D50E94" w:rsidP="0082120F">
      <w:pPr>
        <w:spacing w:after="0" w:line="240" w:lineRule="auto"/>
        <w:jc w:val="center"/>
        <w:rPr>
          <w:ins w:id="372" w:author="MartaAbkhiz" w:date="2025-09-28T22:10:00Z"/>
          <w:rFonts w:ascii="Georgia" w:hAnsi="Georgia" w:cstheme="minorHAnsi"/>
          <w:rtl/>
        </w:rPr>
      </w:pPr>
    </w:p>
    <w:p w14:paraId="05768D5A" w14:textId="77777777" w:rsidR="00D50E94" w:rsidRDefault="00D50E94" w:rsidP="0082120F">
      <w:pPr>
        <w:spacing w:after="0" w:line="240" w:lineRule="auto"/>
        <w:jc w:val="center"/>
        <w:rPr>
          <w:ins w:id="373" w:author="MartaAbkhiz" w:date="2025-09-28T22:10:00Z"/>
          <w:rFonts w:ascii="Georgia" w:hAnsi="Georgia" w:cstheme="minorHAnsi"/>
          <w:rtl/>
        </w:rPr>
      </w:pPr>
    </w:p>
    <w:p w14:paraId="26BCF2C5" w14:textId="77777777" w:rsidR="00D50E94" w:rsidRDefault="00D50E94" w:rsidP="0082120F">
      <w:pPr>
        <w:spacing w:after="0" w:line="240" w:lineRule="auto"/>
        <w:jc w:val="center"/>
        <w:rPr>
          <w:ins w:id="374" w:author="MartaAbkhiz" w:date="2025-09-28T22:10:00Z"/>
          <w:rFonts w:ascii="Georgia" w:hAnsi="Georgia" w:cstheme="minorHAnsi"/>
          <w:rtl/>
        </w:rPr>
      </w:pPr>
    </w:p>
    <w:p w14:paraId="70C93226" w14:textId="77777777" w:rsidR="00D50E94" w:rsidRDefault="00D50E94" w:rsidP="0082120F">
      <w:pPr>
        <w:spacing w:after="0" w:line="240" w:lineRule="auto"/>
        <w:jc w:val="center"/>
        <w:rPr>
          <w:ins w:id="375" w:author="MartaAbkhiz" w:date="2025-09-28T22:10:00Z"/>
          <w:rFonts w:ascii="Georgia" w:hAnsi="Georgia" w:cstheme="minorHAnsi"/>
          <w:rtl/>
        </w:rPr>
      </w:pPr>
    </w:p>
    <w:p w14:paraId="2183BE08" w14:textId="77777777" w:rsidR="00D50E94" w:rsidRDefault="00D50E94" w:rsidP="0082120F">
      <w:pPr>
        <w:spacing w:after="0" w:line="240" w:lineRule="auto"/>
        <w:jc w:val="center"/>
        <w:rPr>
          <w:ins w:id="376" w:author="MartaAbkhiz" w:date="2025-09-28T22:10:00Z"/>
          <w:rFonts w:ascii="Georgia" w:hAnsi="Georgia" w:cstheme="minorHAnsi"/>
          <w:rtl/>
        </w:rPr>
      </w:pPr>
    </w:p>
    <w:p w14:paraId="3E26B6AF" w14:textId="77777777" w:rsidR="00D50E94" w:rsidRDefault="00D50E94" w:rsidP="0082120F">
      <w:pPr>
        <w:spacing w:after="0" w:line="240" w:lineRule="auto"/>
        <w:jc w:val="center"/>
        <w:rPr>
          <w:ins w:id="377" w:author="MartaAbkhiz" w:date="2025-09-28T22:10:00Z"/>
          <w:rFonts w:ascii="Georgia" w:hAnsi="Georgia" w:cstheme="minorHAnsi"/>
          <w:rtl/>
        </w:rPr>
      </w:pPr>
    </w:p>
    <w:p w14:paraId="08800078" w14:textId="77777777" w:rsidR="00D50E94" w:rsidRDefault="00D50E94" w:rsidP="0082120F">
      <w:pPr>
        <w:spacing w:after="0" w:line="240" w:lineRule="auto"/>
        <w:jc w:val="center"/>
        <w:rPr>
          <w:ins w:id="378" w:author="MartaAbkhiz" w:date="2025-09-28T22:10:00Z"/>
          <w:rFonts w:ascii="Georgia" w:hAnsi="Georgia" w:cstheme="minorHAnsi"/>
          <w:rtl/>
        </w:rPr>
      </w:pPr>
    </w:p>
    <w:p w14:paraId="71747E5B" w14:textId="77777777" w:rsidR="00D50E94" w:rsidRDefault="00D50E94" w:rsidP="0082120F">
      <w:pPr>
        <w:spacing w:after="0" w:line="240" w:lineRule="auto"/>
        <w:jc w:val="center"/>
        <w:rPr>
          <w:ins w:id="379" w:author="MartaAbkhiz" w:date="2025-09-28T22:10:00Z"/>
          <w:rFonts w:ascii="Georgia" w:hAnsi="Georgia" w:cstheme="minorHAnsi"/>
          <w:rtl/>
        </w:rPr>
      </w:pPr>
    </w:p>
    <w:p w14:paraId="798DCA1D" w14:textId="77777777" w:rsidR="00D50E94" w:rsidRDefault="00D50E94" w:rsidP="0082120F">
      <w:pPr>
        <w:spacing w:after="0" w:line="240" w:lineRule="auto"/>
        <w:jc w:val="center"/>
        <w:rPr>
          <w:ins w:id="380" w:author="MartaAbkhiz" w:date="2025-09-28T22:10:00Z"/>
          <w:rFonts w:ascii="Georgia" w:hAnsi="Georgia" w:cstheme="minorHAnsi"/>
          <w:rtl/>
        </w:rPr>
      </w:pPr>
    </w:p>
    <w:p w14:paraId="0792DBE0" w14:textId="77777777" w:rsidR="00D50E94" w:rsidRDefault="00D50E94" w:rsidP="0082120F">
      <w:pPr>
        <w:spacing w:after="0" w:line="240" w:lineRule="auto"/>
        <w:jc w:val="center"/>
        <w:rPr>
          <w:ins w:id="381" w:author="MartaAbkhiz" w:date="2025-09-28T22:10:00Z"/>
          <w:rFonts w:ascii="Georgia" w:hAnsi="Georgia" w:cstheme="minorHAnsi"/>
          <w:rtl/>
        </w:rPr>
      </w:pPr>
    </w:p>
    <w:p w14:paraId="5261835E" w14:textId="77777777" w:rsidR="00D50E94" w:rsidRDefault="00D50E94" w:rsidP="0082120F">
      <w:pPr>
        <w:spacing w:after="0" w:line="240" w:lineRule="auto"/>
        <w:jc w:val="center"/>
        <w:rPr>
          <w:ins w:id="382" w:author="MartaAbkhiz" w:date="2025-09-28T22:10:00Z"/>
          <w:rFonts w:ascii="Georgia" w:hAnsi="Georgia" w:cstheme="minorHAnsi"/>
          <w:rtl/>
        </w:rPr>
      </w:pPr>
    </w:p>
    <w:p w14:paraId="6D4E2F53" w14:textId="77777777" w:rsidR="00D50E94" w:rsidRDefault="00D50E94" w:rsidP="0082120F">
      <w:pPr>
        <w:spacing w:after="0" w:line="240" w:lineRule="auto"/>
        <w:jc w:val="center"/>
        <w:rPr>
          <w:ins w:id="383" w:author="MartaAbkhiz" w:date="2025-09-28T22:10:00Z"/>
          <w:rFonts w:ascii="Georgia" w:hAnsi="Georgia" w:cstheme="minorHAnsi"/>
          <w:rtl/>
        </w:rPr>
      </w:pPr>
    </w:p>
    <w:p w14:paraId="6B69E096" w14:textId="77777777" w:rsidR="00D50E94" w:rsidRDefault="00D50E94" w:rsidP="0082120F">
      <w:pPr>
        <w:spacing w:after="0" w:line="240" w:lineRule="auto"/>
        <w:jc w:val="center"/>
        <w:rPr>
          <w:ins w:id="384" w:author="MartaAbkhiz" w:date="2025-09-28T22:10:00Z"/>
          <w:rFonts w:ascii="Georgia" w:hAnsi="Georgia" w:cstheme="minorHAnsi"/>
          <w:rtl/>
        </w:rPr>
      </w:pPr>
    </w:p>
    <w:p w14:paraId="78D65E81" w14:textId="77777777" w:rsidR="00D50E94" w:rsidRDefault="00D50E94" w:rsidP="0082120F">
      <w:pPr>
        <w:spacing w:after="0" w:line="240" w:lineRule="auto"/>
        <w:jc w:val="center"/>
        <w:rPr>
          <w:ins w:id="385" w:author="MartaAbkhiz" w:date="2025-09-28T22:10:00Z"/>
          <w:rFonts w:ascii="Georgia" w:hAnsi="Georgia" w:cstheme="minorHAnsi"/>
          <w:rtl/>
        </w:rPr>
      </w:pPr>
    </w:p>
    <w:p w14:paraId="479ABC46" w14:textId="77777777" w:rsidR="00D50E94" w:rsidRDefault="00D50E94" w:rsidP="0082120F">
      <w:pPr>
        <w:spacing w:after="0" w:line="240" w:lineRule="auto"/>
        <w:jc w:val="center"/>
        <w:rPr>
          <w:ins w:id="386" w:author="MartaAbkhiz" w:date="2025-09-28T22:10:00Z"/>
          <w:rFonts w:ascii="Georgia" w:hAnsi="Georgia" w:cstheme="minorHAnsi"/>
          <w:rtl/>
        </w:rPr>
      </w:pPr>
    </w:p>
    <w:p w14:paraId="61DC2A80" w14:textId="77777777" w:rsidR="00D50E94" w:rsidRDefault="00D50E94" w:rsidP="0082120F">
      <w:pPr>
        <w:spacing w:after="0" w:line="240" w:lineRule="auto"/>
        <w:jc w:val="center"/>
        <w:rPr>
          <w:ins w:id="387" w:author="MartaAbkhiz" w:date="2025-09-28T22:10:00Z"/>
          <w:rFonts w:ascii="Georgia" w:hAnsi="Georgia" w:cstheme="minorHAnsi"/>
          <w:rtl/>
        </w:rPr>
      </w:pPr>
    </w:p>
    <w:p w14:paraId="2D54A2E7" w14:textId="77777777" w:rsidR="00D50E94" w:rsidRDefault="00D50E94" w:rsidP="0082120F">
      <w:pPr>
        <w:spacing w:after="0" w:line="240" w:lineRule="auto"/>
        <w:jc w:val="center"/>
        <w:rPr>
          <w:ins w:id="388" w:author="MartaAbkhiz" w:date="2025-09-28T22:10:00Z"/>
          <w:rFonts w:ascii="Georgia" w:hAnsi="Georgia" w:cstheme="minorHAnsi"/>
          <w:rtl/>
        </w:rPr>
      </w:pPr>
    </w:p>
    <w:p w14:paraId="53AE98D9" w14:textId="77777777" w:rsidR="00D50E94" w:rsidRDefault="00D50E94" w:rsidP="0082120F">
      <w:pPr>
        <w:spacing w:after="0" w:line="240" w:lineRule="auto"/>
        <w:jc w:val="center"/>
        <w:rPr>
          <w:ins w:id="389" w:author="MartaAbkhiz" w:date="2025-09-28T22:10:00Z"/>
          <w:rFonts w:ascii="Georgia" w:hAnsi="Georgia" w:cstheme="minorHAnsi"/>
          <w:rtl/>
        </w:rPr>
      </w:pPr>
    </w:p>
    <w:p w14:paraId="57BAFB5A" w14:textId="77777777" w:rsidR="00D50E94" w:rsidRDefault="00D50E94" w:rsidP="0082120F">
      <w:pPr>
        <w:spacing w:after="0" w:line="240" w:lineRule="auto"/>
        <w:jc w:val="center"/>
        <w:rPr>
          <w:ins w:id="390" w:author="MartaAbkhiz" w:date="2025-09-28T22:10:00Z"/>
          <w:rFonts w:ascii="Georgia" w:hAnsi="Georgia" w:cstheme="minorHAnsi"/>
          <w:rtl/>
        </w:rPr>
      </w:pPr>
    </w:p>
    <w:p w14:paraId="68F90442" w14:textId="77777777" w:rsidR="00D50E94" w:rsidRDefault="00D50E94" w:rsidP="0082120F">
      <w:pPr>
        <w:spacing w:after="0" w:line="240" w:lineRule="auto"/>
        <w:jc w:val="center"/>
        <w:rPr>
          <w:ins w:id="391" w:author="MartaAbkhiz" w:date="2025-09-28T22:10:00Z"/>
          <w:rFonts w:ascii="Georgia" w:hAnsi="Georgia" w:cstheme="minorHAnsi"/>
          <w:rtl/>
        </w:rPr>
      </w:pPr>
    </w:p>
    <w:tbl>
      <w:tblPr>
        <w:tblStyle w:val="TableGrid"/>
        <w:tblW w:w="12155" w:type="dxa"/>
        <w:jc w:val="center"/>
        <w:tblLayout w:type="fixed"/>
        <w:tblLook w:val="04A0" w:firstRow="1" w:lastRow="0" w:firstColumn="1" w:lastColumn="0" w:noHBand="0" w:noVBand="1"/>
        <w:tblPrChange w:id="392" w:author="Mosen Bakhtiari" w:date="2025-10-07T21:05:00Z">
          <w:tblPr>
            <w:tblStyle w:val="TableGrid"/>
            <w:tblW w:w="12060" w:type="dxa"/>
            <w:jc w:val="center"/>
            <w:tblLayout w:type="fixed"/>
            <w:tblLook w:val="04A0" w:firstRow="1" w:lastRow="0" w:firstColumn="1" w:lastColumn="0" w:noHBand="0" w:noVBand="1"/>
          </w:tblPr>
        </w:tblPrChange>
      </w:tblPr>
      <w:tblGrid>
        <w:gridCol w:w="4050"/>
        <w:gridCol w:w="4207"/>
        <w:gridCol w:w="3898"/>
        <w:tblGridChange w:id="393">
          <w:tblGrid>
            <w:gridCol w:w="3955"/>
            <w:gridCol w:w="95"/>
            <w:gridCol w:w="4112"/>
            <w:gridCol w:w="95"/>
            <w:gridCol w:w="3803"/>
            <w:gridCol w:w="95"/>
          </w:tblGrid>
        </w:tblGridChange>
      </w:tblGrid>
      <w:tr w:rsidR="00526B6C" w14:paraId="37658136" w14:textId="77777777" w:rsidTr="006E4C74">
        <w:trPr>
          <w:trHeight w:val="2016"/>
          <w:jc w:val="center"/>
          <w:ins w:id="394" w:author="MartaAbkhiz" w:date="2025-09-28T22:10:00Z"/>
          <w:trPrChange w:id="395" w:author="Mosen Bakhtiari" w:date="2025-10-07T21:05:00Z">
            <w:trPr>
              <w:gridAfter w:val="0"/>
              <w:jc w:val="center"/>
            </w:trPr>
          </w:trPrChange>
        </w:trPr>
        <w:tc>
          <w:tcPr>
            <w:tcW w:w="4050" w:type="dxa"/>
            <w:vAlign w:val="center"/>
            <w:tcPrChange w:id="396" w:author="Mosen Bakhtiari" w:date="2025-10-07T21:05:00Z">
              <w:tcPr>
                <w:tcW w:w="3955" w:type="dxa"/>
                <w:vAlign w:val="center"/>
              </w:tcPr>
            </w:tcPrChange>
          </w:tcPr>
          <w:p w14:paraId="29FB42EA" w14:textId="70F953D0" w:rsidR="00D50E94" w:rsidRDefault="00D50E94" w:rsidP="00FC659E">
            <w:pPr>
              <w:pStyle w:val="a"/>
              <w:rPr>
                <w:ins w:id="397" w:author="MartaAbkhiz" w:date="2025-09-28T22:10:00Z"/>
                <w:szCs w:val="22"/>
              </w:rPr>
            </w:pPr>
            <w:ins w:id="398" w:author="MartaAbkhiz" w:date="2025-09-28T22:14:00Z">
              <w:del w:id="399" w:author="Mosen Bakhtiari" w:date="2025-10-06T21:24:00Z">
                <w:r w:rsidRPr="00BA65B8" w:rsidDel="00BC6254">
                  <w:rPr>
                    <w:noProof/>
                  </w:rPr>
                  <w:drawing>
                    <wp:inline distT="0" distB="0" distL="0" distR="0" wp14:anchorId="2FC6756E" wp14:editId="1BD94DFA">
                      <wp:extent cx="2388026" cy="1055077"/>
                      <wp:effectExtent l="0" t="0" r="0" b="0"/>
                      <wp:docPr id="1793806894" name="Picture 17938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del>
            </w:ins>
            <w:ins w:id="400" w:author="Mosen Bakhtiari" w:date="2025-10-07T20:05:00Z">
              <w:r w:rsidR="00791646">
                <w:rPr>
                  <w:noProof/>
                </w:rPr>
                <w:drawing>
                  <wp:inline distT="0" distB="0" distL="0" distR="0" wp14:anchorId="74768C71" wp14:editId="006FB6A6">
                    <wp:extent cx="2484603" cy="1108953"/>
                    <wp:effectExtent l="0" t="0" r="0" b="0"/>
                    <wp:docPr id="956491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3979"/>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01" w:author="Mosen Bakhtiari" w:date="2025-10-07T21:05:00Z">
              <w:tcPr>
                <w:tcW w:w="4207" w:type="dxa"/>
                <w:gridSpan w:val="2"/>
                <w:vAlign w:val="center"/>
              </w:tcPr>
            </w:tcPrChange>
          </w:tcPr>
          <w:p w14:paraId="2742DCD5" w14:textId="06A85B57" w:rsidR="00D50E94" w:rsidRDefault="00D50E94" w:rsidP="00FC659E">
            <w:pPr>
              <w:pStyle w:val="a"/>
              <w:rPr>
                <w:ins w:id="402" w:author="MartaAbkhiz" w:date="2025-09-28T22:10:00Z"/>
                <w:szCs w:val="22"/>
              </w:rPr>
            </w:pPr>
            <w:ins w:id="403" w:author="MartaAbkhiz" w:date="2025-09-28T22:15:00Z">
              <w:r w:rsidRPr="00BA65B8">
                <w:rPr>
                  <w:noProof/>
                </w:rPr>
                <w:drawing>
                  <wp:inline distT="0" distB="0" distL="0" distR="0" wp14:anchorId="03C4DA19" wp14:editId="7E899D97">
                    <wp:extent cx="2589023" cy="1157591"/>
                    <wp:effectExtent l="0" t="0" r="1905" b="5080"/>
                    <wp:docPr id="1263581009" name="Picture 126358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147"/>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04" w:author="Mosen Bakhtiari" w:date="2025-10-07T21:05:00Z">
              <w:tcPr>
                <w:tcW w:w="3898" w:type="dxa"/>
                <w:gridSpan w:val="2"/>
                <w:vAlign w:val="center"/>
              </w:tcPr>
            </w:tcPrChange>
          </w:tcPr>
          <w:p w14:paraId="4B1E9857" w14:textId="25AEE00B" w:rsidR="00D50E94" w:rsidRDefault="00D50E94" w:rsidP="00FC659E">
            <w:pPr>
              <w:pStyle w:val="a"/>
              <w:rPr>
                <w:ins w:id="405" w:author="MartaAbkhiz" w:date="2025-09-28T22:10:00Z"/>
                <w:szCs w:val="22"/>
              </w:rPr>
            </w:pPr>
            <w:ins w:id="406" w:author="MartaAbkhiz" w:date="2025-09-28T22:15:00Z">
              <w:r w:rsidRPr="00BA65B8">
                <w:rPr>
                  <w:noProof/>
                </w:rPr>
                <w:drawing>
                  <wp:inline distT="0" distB="0" distL="0" distR="0" wp14:anchorId="40D5D592" wp14:editId="743DB65A">
                    <wp:extent cx="2380801" cy="1060315"/>
                    <wp:effectExtent l="0" t="0" r="635" b="6985"/>
                    <wp:docPr id="1870054717" name="Picture 187005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4321" b="573"/>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26CDC3F6" w14:textId="77777777" w:rsidTr="006E4C74">
        <w:trPr>
          <w:trHeight w:val="386"/>
          <w:jc w:val="center"/>
          <w:ins w:id="407" w:author="MartaAbkhiz" w:date="2025-09-28T22:24:00Z"/>
          <w:trPrChange w:id="408" w:author="Mosen Bakhtiari" w:date="2025-10-07T21:05:00Z">
            <w:trPr>
              <w:gridAfter w:val="0"/>
              <w:trHeight w:val="2016"/>
              <w:jc w:val="center"/>
            </w:trPr>
          </w:trPrChange>
        </w:trPr>
        <w:tc>
          <w:tcPr>
            <w:tcW w:w="4050" w:type="dxa"/>
            <w:vAlign w:val="center"/>
            <w:tcPrChange w:id="409" w:author="Mosen Bakhtiari" w:date="2025-10-07T21:05:00Z">
              <w:tcPr>
                <w:tcW w:w="3955" w:type="dxa"/>
                <w:vAlign w:val="center"/>
              </w:tcPr>
            </w:tcPrChange>
          </w:tcPr>
          <w:p w14:paraId="3B2E373A" w14:textId="130EB312" w:rsidR="00526B6C" w:rsidRPr="00BA65B8" w:rsidRDefault="00526B6C" w:rsidP="00FC659E">
            <w:pPr>
              <w:pStyle w:val="a"/>
              <w:rPr>
                <w:ins w:id="410" w:author="MartaAbkhiz" w:date="2025-09-28T22:24:00Z"/>
                <w:noProof/>
              </w:rPr>
            </w:pPr>
            <w:ins w:id="411" w:author="MartaAbkhiz" w:date="2025-09-28T22:24:00Z">
              <w:r w:rsidRPr="00BA65B8">
                <w:t>Trend= decreasing, Slope= -0.2147</w:t>
              </w:r>
            </w:ins>
          </w:p>
        </w:tc>
        <w:tc>
          <w:tcPr>
            <w:tcW w:w="4207" w:type="dxa"/>
            <w:vAlign w:val="center"/>
            <w:tcPrChange w:id="412" w:author="Mosen Bakhtiari" w:date="2025-10-07T21:05:00Z">
              <w:tcPr>
                <w:tcW w:w="4207" w:type="dxa"/>
                <w:gridSpan w:val="2"/>
                <w:vAlign w:val="center"/>
              </w:tcPr>
            </w:tcPrChange>
          </w:tcPr>
          <w:p w14:paraId="77097C51" w14:textId="0518F1FE" w:rsidR="00526B6C" w:rsidRPr="00BA65B8" w:rsidRDefault="00526B6C" w:rsidP="00FC659E">
            <w:pPr>
              <w:pStyle w:val="a"/>
              <w:rPr>
                <w:ins w:id="413" w:author="MartaAbkhiz" w:date="2025-09-28T22:24:00Z"/>
                <w:noProof/>
              </w:rPr>
            </w:pPr>
            <w:ins w:id="414" w:author="MartaAbkhiz" w:date="2025-09-28T22:24:00Z">
              <w:r w:rsidRPr="00BA65B8">
                <w:t>Trend= decreasing, Slope= -0.2147</w:t>
              </w:r>
            </w:ins>
          </w:p>
        </w:tc>
        <w:tc>
          <w:tcPr>
            <w:tcW w:w="3898" w:type="dxa"/>
            <w:vAlign w:val="center"/>
            <w:tcPrChange w:id="415" w:author="Mosen Bakhtiari" w:date="2025-10-07T21:05:00Z">
              <w:tcPr>
                <w:tcW w:w="3898" w:type="dxa"/>
                <w:gridSpan w:val="2"/>
                <w:vAlign w:val="center"/>
              </w:tcPr>
            </w:tcPrChange>
          </w:tcPr>
          <w:p w14:paraId="41F31DDF" w14:textId="63B649E9" w:rsidR="00526B6C" w:rsidRPr="00BA65B8" w:rsidRDefault="00526B6C" w:rsidP="00FC659E">
            <w:pPr>
              <w:pStyle w:val="a"/>
              <w:rPr>
                <w:ins w:id="416" w:author="MartaAbkhiz" w:date="2025-09-28T22:24:00Z"/>
                <w:noProof/>
              </w:rPr>
            </w:pPr>
            <w:ins w:id="417" w:author="MartaAbkhiz" w:date="2025-09-28T22:24:00Z">
              <w:r w:rsidRPr="00BA65B8">
                <w:t>Trend= decreasing, Slope= -0.2147</w:t>
              </w:r>
            </w:ins>
          </w:p>
        </w:tc>
      </w:tr>
      <w:tr w:rsidR="00526B6C" w14:paraId="024F4DE1" w14:textId="77777777" w:rsidTr="006E4C74">
        <w:trPr>
          <w:trHeight w:val="2016"/>
          <w:jc w:val="center"/>
          <w:ins w:id="418" w:author="MartaAbkhiz" w:date="2025-09-28T22:10:00Z"/>
          <w:trPrChange w:id="419" w:author="Mosen Bakhtiari" w:date="2025-10-07T21:05:00Z">
            <w:trPr>
              <w:gridAfter w:val="0"/>
              <w:jc w:val="center"/>
            </w:trPr>
          </w:trPrChange>
        </w:trPr>
        <w:tc>
          <w:tcPr>
            <w:tcW w:w="4050" w:type="dxa"/>
            <w:vAlign w:val="center"/>
            <w:tcPrChange w:id="420" w:author="Mosen Bakhtiari" w:date="2025-10-07T21:05:00Z">
              <w:tcPr>
                <w:tcW w:w="3955" w:type="dxa"/>
                <w:vAlign w:val="center"/>
              </w:tcPr>
            </w:tcPrChange>
          </w:tcPr>
          <w:p w14:paraId="473AB624" w14:textId="38197A43" w:rsidR="00D50E94" w:rsidRDefault="00D50E94" w:rsidP="00FC659E">
            <w:pPr>
              <w:pStyle w:val="a"/>
              <w:rPr>
                <w:ins w:id="421" w:author="MartaAbkhiz" w:date="2025-09-28T22:10:00Z"/>
                <w:szCs w:val="22"/>
              </w:rPr>
            </w:pPr>
            <w:ins w:id="422" w:author="MartaAbkhiz" w:date="2025-09-28T22:15:00Z">
              <w:r w:rsidRPr="00BA65B8">
                <w:rPr>
                  <w:noProof/>
                </w:rPr>
                <w:drawing>
                  <wp:inline distT="0" distB="0" distL="0" distR="0" wp14:anchorId="5BFAC882" wp14:editId="6DBC84C0">
                    <wp:extent cx="2475054" cy="1104090"/>
                    <wp:effectExtent l="0" t="0" r="1905" b="1270"/>
                    <wp:docPr id="1017088063" name="Picture 1017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3926"/>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23" w:author="Mosen Bakhtiari" w:date="2025-10-07T21:05:00Z">
              <w:tcPr>
                <w:tcW w:w="4207" w:type="dxa"/>
                <w:gridSpan w:val="2"/>
                <w:vAlign w:val="center"/>
              </w:tcPr>
            </w:tcPrChange>
          </w:tcPr>
          <w:p w14:paraId="326A6E74" w14:textId="15357EDE" w:rsidR="00D50E94" w:rsidRDefault="00D50E94" w:rsidP="00FC659E">
            <w:pPr>
              <w:pStyle w:val="a"/>
              <w:rPr>
                <w:ins w:id="424" w:author="MartaAbkhiz" w:date="2025-09-28T22:10:00Z"/>
                <w:szCs w:val="22"/>
              </w:rPr>
            </w:pPr>
            <w:ins w:id="425" w:author="MartaAbkhiz" w:date="2025-09-28T22:15:00Z">
              <w:r w:rsidRPr="00BA65B8">
                <w:rPr>
                  <w:noProof/>
                </w:rPr>
                <w:drawing>
                  <wp:inline distT="0" distB="0" distL="0" distR="0" wp14:anchorId="4050BCED" wp14:editId="3F52FCE4">
                    <wp:extent cx="2568167" cy="1152728"/>
                    <wp:effectExtent l="0" t="0" r="3810" b="9525"/>
                    <wp:docPr id="1197551039" name="Picture 119755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4518"/>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26" w:author="Mosen Bakhtiari" w:date="2025-10-07T21:05:00Z">
              <w:tcPr>
                <w:tcW w:w="3898" w:type="dxa"/>
                <w:gridSpan w:val="2"/>
                <w:vAlign w:val="center"/>
              </w:tcPr>
            </w:tcPrChange>
          </w:tcPr>
          <w:p w14:paraId="381C16C8" w14:textId="7BEACF2A" w:rsidR="00D50E94" w:rsidRDefault="00D50E94" w:rsidP="00FC659E">
            <w:pPr>
              <w:pStyle w:val="a"/>
              <w:rPr>
                <w:ins w:id="427" w:author="MartaAbkhiz" w:date="2025-09-28T22:10:00Z"/>
                <w:szCs w:val="22"/>
              </w:rPr>
            </w:pPr>
            <w:ins w:id="428" w:author="MartaAbkhiz" w:date="2025-09-28T22:15:00Z">
              <w:r w:rsidRPr="00BA65B8">
                <w:rPr>
                  <w:noProof/>
                </w:rPr>
                <w:drawing>
                  <wp:inline distT="0" distB="0" distL="0" distR="0" wp14:anchorId="7A1A82CE" wp14:editId="6A9DB5C3">
                    <wp:extent cx="2388599" cy="1050587"/>
                    <wp:effectExtent l="0" t="0" r="0" b="0"/>
                    <wp:docPr id="1597404460" name="Picture 159740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913" b="2414"/>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4DB96785" w14:textId="77777777" w:rsidTr="006E4C74">
        <w:trPr>
          <w:trHeight w:val="278"/>
          <w:jc w:val="center"/>
          <w:ins w:id="429" w:author="MartaAbkhiz" w:date="2025-09-28T22:24:00Z"/>
          <w:trPrChange w:id="430" w:author="Mosen Bakhtiari" w:date="2025-10-07T21:05:00Z">
            <w:trPr>
              <w:gridAfter w:val="0"/>
              <w:trHeight w:val="2016"/>
              <w:jc w:val="center"/>
            </w:trPr>
          </w:trPrChange>
        </w:trPr>
        <w:tc>
          <w:tcPr>
            <w:tcW w:w="4050" w:type="dxa"/>
            <w:vAlign w:val="center"/>
            <w:tcPrChange w:id="431" w:author="Mosen Bakhtiari" w:date="2025-10-07T21:05:00Z">
              <w:tcPr>
                <w:tcW w:w="3955" w:type="dxa"/>
                <w:vAlign w:val="center"/>
              </w:tcPr>
            </w:tcPrChange>
          </w:tcPr>
          <w:p w14:paraId="1CDCB270" w14:textId="5563B16D" w:rsidR="00526B6C" w:rsidRPr="00BA65B8" w:rsidRDefault="00526B6C" w:rsidP="00FC659E">
            <w:pPr>
              <w:pStyle w:val="a"/>
              <w:rPr>
                <w:ins w:id="432" w:author="MartaAbkhiz" w:date="2025-09-28T22:24:00Z"/>
                <w:noProof/>
              </w:rPr>
            </w:pPr>
            <w:ins w:id="433" w:author="MartaAbkhiz" w:date="2025-09-28T22:24:00Z">
              <w:r w:rsidRPr="00BA65B8">
                <w:t>Trend= decreasing, Slope= -0.2147</w:t>
              </w:r>
            </w:ins>
          </w:p>
        </w:tc>
        <w:tc>
          <w:tcPr>
            <w:tcW w:w="4207" w:type="dxa"/>
            <w:vAlign w:val="center"/>
            <w:tcPrChange w:id="434" w:author="Mosen Bakhtiari" w:date="2025-10-07T21:05:00Z">
              <w:tcPr>
                <w:tcW w:w="4207" w:type="dxa"/>
                <w:gridSpan w:val="2"/>
                <w:vAlign w:val="center"/>
              </w:tcPr>
            </w:tcPrChange>
          </w:tcPr>
          <w:p w14:paraId="59B63DB1" w14:textId="46ADFA38" w:rsidR="00526B6C" w:rsidRPr="00526B6C" w:rsidRDefault="00526B6C" w:rsidP="00FC659E">
            <w:pPr>
              <w:pStyle w:val="a"/>
              <w:rPr>
                <w:ins w:id="435" w:author="MartaAbkhiz" w:date="2025-09-28T22:24:00Z"/>
                <w:noProof/>
              </w:rPr>
            </w:pPr>
            <w:ins w:id="436" w:author="MartaAbkhiz" w:date="2025-09-28T22:24:00Z">
              <w:r w:rsidRPr="00BA65B8">
                <w:t>Trend= decreasing, Slope= -0.2147</w:t>
              </w:r>
            </w:ins>
          </w:p>
        </w:tc>
        <w:tc>
          <w:tcPr>
            <w:tcW w:w="3898" w:type="dxa"/>
            <w:vAlign w:val="center"/>
            <w:tcPrChange w:id="437" w:author="Mosen Bakhtiari" w:date="2025-10-07T21:05:00Z">
              <w:tcPr>
                <w:tcW w:w="3898" w:type="dxa"/>
                <w:gridSpan w:val="2"/>
                <w:vAlign w:val="center"/>
              </w:tcPr>
            </w:tcPrChange>
          </w:tcPr>
          <w:p w14:paraId="3F698252" w14:textId="23F4827E" w:rsidR="00526B6C" w:rsidRPr="00BA65B8" w:rsidRDefault="00526B6C" w:rsidP="00FC659E">
            <w:pPr>
              <w:pStyle w:val="a"/>
              <w:rPr>
                <w:ins w:id="438" w:author="MartaAbkhiz" w:date="2025-09-28T22:24:00Z"/>
                <w:noProof/>
              </w:rPr>
            </w:pPr>
            <w:ins w:id="439" w:author="MartaAbkhiz" w:date="2025-09-28T22:24:00Z">
              <w:r w:rsidRPr="00BA65B8">
                <w:t>Trend= decreasing, Slope= -0.2147</w:t>
              </w:r>
            </w:ins>
          </w:p>
        </w:tc>
      </w:tr>
      <w:tr w:rsidR="00526B6C" w14:paraId="73BBB7AE" w14:textId="77777777" w:rsidTr="006E4C74">
        <w:trPr>
          <w:trHeight w:val="2016"/>
          <w:jc w:val="center"/>
          <w:ins w:id="440" w:author="MartaAbkhiz" w:date="2025-09-28T22:10:00Z"/>
          <w:trPrChange w:id="441" w:author="Mosen Bakhtiari" w:date="2025-10-07T21:05:00Z">
            <w:trPr>
              <w:gridAfter w:val="0"/>
              <w:jc w:val="center"/>
            </w:trPr>
          </w:trPrChange>
        </w:trPr>
        <w:tc>
          <w:tcPr>
            <w:tcW w:w="4050" w:type="dxa"/>
            <w:vAlign w:val="center"/>
            <w:tcPrChange w:id="442" w:author="Mosen Bakhtiari" w:date="2025-10-07T21:05:00Z">
              <w:tcPr>
                <w:tcW w:w="3955" w:type="dxa"/>
                <w:vAlign w:val="center"/>
              </w:tcPr>
            </w:tcPrChange>
          </w:tcPr>
          <w:p w14:paraId="084AF3A4" w14:textId="01C55833" w:rsidR="00D50E94" w:rsidRDefault="00D50E94" w:rsidP="00FC659E">
            <w:pPr>
              <w:pStyle w:val="a"/>
              <w:rPr>
                <w:ins w:id="443" w:author="MartaAbkhiz" w:date="2025-09-28T22:10:00Z"/>
                <w:szCs w:val="22"/>
              </w:rPr>
            </w:pPr>
            <w:ins w:id="444" w:author="MartaAbkhiz" w:date="2025-09-28T22:15:00Z">
              <w:r w:rsidRPr="00BA65B8">
                <w:rPr>
                  <w:noProof/>
                </w:rPr>
                <w:lastRenderedPageBreak/>
                <w:drawing>
                  <wp:inline distT="0" distB="0" distL="0" distR="0" wp14:anchorId="6E19C57E" wp14:editId="06E06C0C">
                    <wp:extent cx="2469970" cy="1104089"/>
                    <wp:effectExtent l="0" t="0" r="6985" b="1270"/>
                    <wp:docPr id="5689981" name="Picture 56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4124"/>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45" w:author="Mosen Bakhtiari" w:date="2025-10-07T21:05:00Z">
              <w:tcPr>
                <w:tcW w:w="4207" w:type="dxa"/>
                <w:gridSpan w:val="2"/>
                <w:vAlign w:val="center"/>
              </w:tcPr>
            </w:tcPrChange>
          </w:tcPr>
          <w:p w14:paraId="3E7193E6" w14:textId="15D5528D" w:rsidR="00D50E94" w:rsidRDefault="00D50E94" w:rsidP="00FC659E">
            <w:pPr>
              <w:pStyle w:val="a"/>
              <w:rPr>
                <w:ins w:id="446" w:author="MartaAbkhiz" w:date="2025-09-28T22:10:00Z"/>
                <w:szCs w:val="22"/>
              </w:rPr>
            </w:pPr>
            <w:ins w:id="447" w:author="MartaAbkhiz" w:date="2025-09-28T22:15:00Z">
              <w:r w:rsidRPr="00BA65B8">
                <w:rPr>
                  <w:noProof/>
                </w:rPr>
                <w:drawing>
                  <wp:inline distT="0" distB="0" distL="0" distR="0" wp14:anchorId="33CCA571" wp14:editId="0AFC29E8">
                    <wp:extent cx="2573183" cy="1147864"/>
                    <wp:effectExtent l="0" t="0" r="0" b="0"/>
                    <wp:docPr id="295541774" name="Picture 29554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926"/>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48" w:author="Mosen Bakhtiari" w:date="2025-10-07T21:05:00Z">
              <w:tcPr>
                <w:tcW w:w="3898" w:type="dxa"/>
                <w:gridSpan w:val="2"/>
                <w:vAlign w:val="center"/>
              </w:tcPr>
            </w:tcPrChange>
          </w:tcPr>
          <w:p w14:paraId="2643B6AC" w14:textId="0E4A3B03" w:rsidR="00D50E94" w:rsidRDefault="00D50E94" w:rsidP="00FC659E">
            <w:pPr>
              <w:pStyle w:val="a"/>
              <w:rPr>
                <w:ins w:id="449" w:author="MartaAbkhiz" w:date="2025-09-28T22:10:00Z"/>
                <w:szCs w:val="22"/>
              </w:rPr>
            </w:pPr>
            <w:ins w:id="450" w:author="MartaAbkhiz" w:date="2025-09-28T22:15:00Z">
              <w:r w:rsidRPr="00BA65B8">
                <w:rPr>
                  <w:noProof/>
                </w:rPr>
                <w:drawing>
                  <wp:inline distT="0" distB="0" distL="0" distR="0" wp14:anchorId="50C68E39" wp14:editId="7E2921A1">
                    <wp:extent cx="2385707" cy="1060314"/>
                    <wp:effectExtent l="0" t="0" r="0" b="6985"/>
                    <wp:docPr id="334434900" name="Picture 33443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4124" b="573"/>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09E37CF6" w14:textId="77777777" w:rsidTr="006E4C74">
        <w:trPr>
          <w:trHeight w:val="161"/>
          <w:jc w:val="center"/>
          <w:ins w:id="451" w:author="MartaAbkhiz" w:date="2025-09-28T22:24:00Z"/>
          <w:trPrChange w:id="452" w:author="Mosen Bakhtiari" w:date="2025-10-07T21:05:00Z">
            <w:trPr>
              <w:gridAfter w:val="0"/>
              <w:trHeight w:val="2016"/>
              <w:jc w:val="center"/>
            </w:trPr>
          </w:trPrChange>
        </w:trPr>
        <w:tc>
          <w:tcPr>
            <w:tcW w:w="4050" w:type="dxa"/>
            <w:vAlign w:val="center"/>
            <w:tcPrChange w:id="453" w:author="Mosen Bakhtiari" w:date="2025-10-07T21:05:00Z">
              <w:tcPr>
                <w:tcW w:w="3955" w:type="dxa"/>
                <w:vAlign w:val="center"/>
              </w:tcPr>
            </w:tcPrChange>
          </w:tcPr>
          <w:p w14:paraId="54DF7CA3" w14:textId="7A30A8FE" w:rsidR="00526B6C" w:rsidRPr="00BA65B8" w:rsidRDefault="00526B6C" w:rsidP="00FC659E">
            <w:pPr>
              <w:pStyle w:val="a"/>
              <w:rPr>
                <w:ins w:id="454" w:author="MartaAbkhiz" w:date="2025-09-28T22:24:00Z"/>
                <w:noProof/>
              </w:rPr>
            </w:pPr>
            <w:ins w:id="455" w:author="MartaAbkhiz" w:date="2025-09-28T22:25:00Z">
              <w:r w:rsidRPr="00BA65B8">
                <w:t>Trend= decreasing, Slope= -0.2147</w:t>
              </w:r>
            </w:ins>
          </w:p>
        </w:tc>
        <w:tc>
          <w:tcPr>
            <w:tcW w:w="4207" w:type="dxa"/>
            <w:vAlign w:val="center"/>
            <w:tcPrChange w:id="456" w:author="Mosen Bakhtiari" w:date="2025-10-07T21:05:00Z">
              <w:tcPr>
                <w:tcW w:w="4207" w:type="dxa"/>
                <w:gridSpan w:val="2"/>
                <w:vAlign w:val="center"/>
              </w:tcPr>
            </w:tcPrChange>
          </w:tcPr>
          <w:p w14:paraId="1CBD4D83" w14:textId="2723532D" w:rsidR="00526B6C" w:rsidRPr="00BA65B8" w:rsidRDefault="00526B6C" w:rsidP="00FC659E">
            <w:pPr>
              <w:pStyle w:val="a"/>
              <w:rPr>
                <w:ins w:id="457" w:author="MartaAbkhiz" w:date="2025-09-28T22:24:00Z"/>
                <w:noProof/>
              </w:rPr>
            </w:pPr>
            <w:ins w:id="458" w:author="MartaAbkhiz" w:date="2025-09-28T22:25:00Z">
              <w:r w:rsidRPr="00BA65B8">
                <w:t>Trend= decreasing, Slope= -0.2147</w:t>
              </w:r>
            </w:ins>
          </w:p>
        </w:tc>
        <w:tc>
          <w:tcPr>
            <w:tcW w:w="3898" w:type="dxa"/>
            <w:vAlign w:val="center"/>
            <w:tcPrChange w:id="459" w:author="Mosen Bakhtiari" w:date="2025-10-07T21:05:00Z">
              <w:tcPr>
                <w:tcW w:w="3898" w:type="dxa"/>
                <w:gridSpan w:val="2"/>
                <w:vAlign w:val="center"/>
              </w:tcPr>
            </w:tcPrChange>
          </w:tcPr>
          <w:p w14:paraId="25535B54" w14:textId="2A4A9B01" w:rsidR="00526B6C" w:rsidRPr="00BA65B8" w:rsidRDefault="00526B6C" w:rsidP="00FC659E">
            <w:pPr>
              <w:pStyle w:val="a"/>
              <w:rPr>
                <w:ins w:id="460" w:author="MartaAbkhiz" w:date="2025-09-28T22:24:00Z"/>
                <w:noProof/>
              </w:rPr>
            </w:pPr>
            <w:ins w:id="461" w:author="MartaAbkhiz" w:date="2025-09-28T22:25:00Z">
              <w:r w:rsidRPr="00BA65B8">
                <w:t>Trend= decreasing, Slope= -0.2147</w:t>
              </w:r>
            </w:ins>
          </w:p>
        </w:tc>
      </w:tr>
      <w:tr w:rsidR="00526B6C" w14:paraId="7A37165C" w14:textId="77777777" w:rsidTr="006E4C74">
        <w:trPr>
          <w:trHeight w:val="2016"/>
          <w:jc w:val="center"/>
          <w:ins w:id="462" w:author="MartaAbkhiz" w:date="2025-09-28T22:10:00Z"/>
          <w:trPrChange w:id="463" w:author="Mosen Bakhtiari" w:date="2025-10-07T21:05:00Z">
            <w:trPr>
              <w:gridAfter w:val="0"/>
              <w:jc w:val="center"/>
            </w:trPr>
          </w:trPrChange>
        </w:trPr>
        <w:tc>
          <w:tcPr>
            <w:tcW w:w="4050" w:type="dxa"/>
            <w:vAlign w:val="center"/>
            <w:tcPrChange w:id="464" w:author="Mosen Bakhtiari" w:date="2025-10-07T21:05:00Z">
              <w:tcPr>
                <w:tcW w:w="3955" w:type="dxa"/>
                <w:vAlign w:val="center"/>
              </w:tcPr>
            </w:tcPrChange>
          </w:tcPr>
          <w:p w14:paraId="042A61B1" w14:textId="4A0E73D2" w:rsidR="00526B6C" w:rsidRDefault="00526B6C" w:rsidP="00FC659E">
            <w:pPr>
              <w:pStyle w:val="a"/>
              <w:rPr>
                <w:ins w:id="465" w:author="MartaAbkhiz" w:date="2025-09-28T22:10:00Z"/>
                <w:szCs w:val="22"/>
              </w:rPr>
            </w:pPr>
            <w:ins w:id="466" w:author="MartaAbkhiz" w:date="2025-09-28T22:15:00Z">
              <w:r w:rsidRPr="00BA65B8">
                <w:rPr>
                  <w:noProof/>
                </w:rPr>
                <w:drawing>
                  <wp:inline distT="0" distB="0" distL="0" distR="0" wp14:anchorId="65F36F7C" wp14:editId="0B05F232">
                    <wp:extent cx="2485047" cy="1108548"/>
                    <wp:effectExtent l="0" t="0" r="0" b="0"/>
                    <wp:docPr id="1337206369" name="Picture 13372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3926"/>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67" w:author="Mosen Bakhtiari" w:date="2025-10-07T21:05:00Z">
              <w:tcPr>
                <w:tcW w:w="4207" w:type="dxa"/>
                <w:gridSpan w:val="2"/>
                <w:vAlign w:val="center"/>
              </w:tcPr>
            </w:tcPrChange>
          </w:tcPr>
          <w:p w14:paraId="68F288E8" w14:textId="3BA8FAF0" w:rsidR="00526B6C" w:rsidRDefault="00526B6C" w:rsidP="00FC659E">
            <w:pPr>
              <w:pStyle w:val="a"/>
              <w:rPr>
                <w:ins w:id="468" w:author="MartaAbkhiz" w:date="2025-09-28T22:10:00Z"/>
                <w:szCs w:val="22"/>
              </w:rPr>
            </w:pPr>
            <w:ins w:id="469" w:author="MartaAbkhiz" w:date="2025-09-28T22:15:00Z">
              <w:r w:rsidRPr="00BA65B8">
                <w:rPr>
                  <w:noProof/>
                </w:rPr>
                <w:drawing>
                  <wp:inline distT="0" distB="0" distL="0" distR="0" wp14:anchorId="5CAF91DE" wp14:editId="7826FEB2">
                    <wp:extent cx="2573786" cy="1162455"/>
                    <wp:effectExtent l="0" t="0" r="0" b="0"/>
                    <wp:docPr id="1846663442" name="Picture 18466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5110"/>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70" w:author="Mosen Bakhtiari" w:date="2025-10-07T21:05:00Z">
              <w:tcPr>
                <w:tcW w:w="3898" w:type="dxa"/>
                <w:gridSpan w:val="2"/>
                <w:vAlign w:val="center"/>
              </w:tcPr>
            </w:tcPrChange>
          </w:tcPr>
          <w:p w14:paraId="3B7B22AB" w14:textId="62DCB632" w:rsidR="00526B6C" w:rsidRDefault="00526B6C" w:rsidP="00FC659E">
            <w:pPr>
              <w:pStyle w:val="a"/>
              <w:rPr>
                <w:ins w:id="471" w:author="MartaAbkhiz" w:date="2025-09-28T22:10:00Z"/>
                <w:szCs w:val="22"/>
              </w:rPr>
            </w:pPr>
            <w:ins w:id="472" w:author="MartaAbkhiz" w:date="2025-09-28T22:15:00Z">
              <w:r w:rsidRPr="00BA65B8">
                <w:rPr>
                  <w:noProof/>
                </w:rPr>
                <w:drawing>
                  <wp:inline distT="0" distB="0" distL="0" distR="0" wp14:anchorId="484679C0" wp14:editId="21954FE6">
                    <wp:extent cx="2358390" cy="1056640"/>
                    <wp:effectExtent l="0" t="0" r="3810" b="0"/>
                    <wp:docPr id="1801974389" name="Picture 18019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4344"/>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3C0F31B7" w14:textId="77777777" w:rsidTr="006E4C74">
        <w:trPr>
          <w:trHeight w:val="314"/>
          <w:jc w:val="center"/>
          <w:ins w:id="473" w:author="MartaAbkhiz" w:date="2025-09-28T22:24:00Z"/>
          <w:trPrChange w:id="474" w:author="Mosen Bakhtiari" w:date="2025-10-07T21:05:00Z">
            <w:trPr>
              <w:gridAfter w:val="0"/>
              <w:trHeight w:val="2016"/>
              <w:jc w:val="center"/>
            </w:trPr>
          </w:trPrChange>
        </w:trPr>
        <w:tc>
          <w:tcPr>
            <w:tcW w:w="4050" w:type="dxa"/>
            <w:vAlign w:val="center"/>
            <w:tcPrChange w:id="475" w:author="Mosen Bakhtiari" w:date="2025-10-07T21:05:00Z">
              <w:tcPr>
                <w:tcW w:w="3955" w:type="dxa"/>
                <w:vAlign w:val="center"/>
              </w:tcPr>
            </w:tcPrChange>
          </w:tcPr>
          <w:p w14:paraId="1F8B1666" w14:textId="2C431EA8" w:rsidR="00526B6C" w:rsidRPr="00BA65B8" w:rsidRDefault="00526B6C" w:rsidP="00FC659E">
            <w:pPr>
              <w:pStyle w:val="a"/>
              <w:rPr>
                <w:ins w:id="476" w:author="MartaAbkhiz" w:date="2025-09-28T22:24:00Z"/>
                <w:noProof/>
              </w:rPr>
            </w:pPr>
            <w:ins w:id="477" w:author="MartaAbkhiz" w:date="2025-09-28T22:25:00Z">
              <w:r w:rsidRPr="00BA65B8">
                <w:t>Trend= decreasing, Slope= -0.2147</w:t>
              </w:r>
            </w:ins>
          </w:p>
        </w:tc>
        <w:tc>
          <w:tcPr>
            <w:tcW w:w="4207" w:type="dxa"/>
            <w:vAlign w:val="center"/>
            <w:tcPrChange w:id="478" w:author="Mosen Bakhtiari" w:date="2025-10-07T21:05:00Z">
              <w:tcPr>
                <w:tcW w:w="4207" w:type="dxa"/>
                <w:gridSpan w:val="2"/>
                <w:vAlign w:val="center"/>
              </w:tcPr>
            </w:tcPrChange>
          </w:tcPr>
          <w:p w14:paraId="35E71488" w14:textId="4647C613" w:rsidR="00526B6C" w:rsidRPr="00BA65B8" w:rsidRDefault="00526B6C" w:rsidP="00FC659E">
            <w:pPr>
              <w:pStyle w:val="a"/>
              <w:rPr>
                <w:ins w:id="479" w:author="MartaAbkhiz" w:date="2025-09-28T22:24:00Z"/>
                <w:noProof/>
              </w:rPr>
            </w:pPr>
            <w:ins w:id="480" w:author="MartaAbkhiz" w:date="2025-09-28T22:25:00Z">
              <w:r w:rsidRPr="00BA65B8">
                <w:t>Trend= decreasing, Slope= -0.2147</w:t>
              </w:r>
            </w:ins>
          </w:p>
        </w:tc>
        <w:tc>
          <w:tcPr>
            <w:tcW w:w="3898" w:type="dxa"/>
            <w:vAlign w:val="center"/>
            <w:tcPrChange w:id="481" w:author="Mosen Bakhtiari" w:date="2025-10-07T21:05:00Z">
              <w:tcPr>
                <w:tcW w:w="3898" w:type="dxa"/>
                <w:gridSpan w:val="2"/>
                <w:vAlign w:val="center"/>
              </w:tcPr>
            </w:tcPrChange>
          </w:tcPr>
          <w:p w14:paraId="7D0B7833" w14:textId="4A52EC50" w:rsidR="00526B6C" w:rsidRPr="00BA65B8" w:rsidRDefault="00526B6C" w:rsidP="00FC659E">
            <w:pPr>
              <w:pStyle w:val="a"/>
              <w:rPr>
                <w:ins w:id="482" w:author="MartaAbkhiz" w:date="2025-09-28T22:24:00Z"/>
                <w:noProof/>
              </w:rPr>
            </w:pPr>
            <w:ins w:id="483" w:author="MartaAbkhiz" w:date="2025-09-28T22:25:00Z">
              <w:r w:rsidRPr="00BA65B8">
                <w:t>Trend= decreasing, Slope= -0.2147</w:t>
              </w:r>
            </w:ins>
          </w:p>
        </w:tc>
      </w:tr>
    </w:tbl>
    <w:p w14:paraId="5B6F9332" w14:textId="77777777" w:rsidR="00B44F87" w:rsidRDefault="00B44F87" w:rsidP="00B44F87">
      <w:pPr>
        <w:spacing w:after="0" w:line="240" w:lineRule="auto"/>
        <w:jc w:val="center"/>
        <w:rPr>
          <w:moveTo w:id="484" w:author="Mosen Bakhtiari" w:date="2025-10-07T22:51:00Z"/>
          <w:rFonts w:ascii="Georgia" w:hAnsi="Georgia" w:cstheme="minorHAnsi"/>
          <w:rtl/>
        </w:rPr>
      </w:pPr>
      <w:moveToRangeStart w:id="485" w:author="Mosen Bakhtiari" w:date="2025-10-07T22:51:00Z" w:name="move210769882"/>
      <w:moveTo w:id="486" w:author="Mosen Bakhtiari" w:date="2025-10-07T22:51:00Z">
        <w:r w:rsidRPr="00BA65B8">
          <w:rPr>
            <w:rFonts w:ascii="Georgia" w:hAnsi="Georgia" w:cstheme="minorHAnsi"/>
          </w:rPr>
          <w:t xml:space="preserve">Fig. </w:t>
        </w:r>
        <w:r>
          <w:rPr>
            <w:rFonts w:ascii="Georgia" w:hAnsi="Georgia" w:cstheme="minorHAnsi"/>
          </w:rPr>
          <w:t>7</w:t>
        </w:r>
        <w:r w:rsidRPr="00BA65B8">
          <w:rPr>
            <w:rFonts w:ascii="Georgia" w:hAnsi="Georgia" w:cstheme="minorHAnsi"/>
          </w:rPr>
          <w:t xml:space="preserve">. The </w:t>
        </w:r>
        <w:commentRangeStart w:id="487"/>
        <w:r w:rsidRPr="00BA65B8">
          <w:rPr>
            <w:rFonts w:ascii="Georgia" w:hAnsi="Georgia" w:cstheme="minorHAnsi"/>
          </w:rPr>
          <w:t xml:space="preserve">monthly </w:t>
        </w:r>
        <w:commentRangeEnd w:id="487"/>
        <w:r w:rsidRPr="00BA65B8">
          <w:rPr>
            <w:rStyle w:val="CommentReference"/>
            <w:rFonts w:ascii="Georgia" w:hAnsi="Georgia"/>
            <w:sz w:val="22"/>
            <w:szCs w:val="22"/>
          </w:rPr>
          <w:commentReference w:id="487"/>
        </w:r>
        <w:r w:rsidRPr="00BA65B8">
          <w:rPr>
            <w:rFonts w:ascii="Georgia" w:hAnsi="Georgia" w:cstheme="minorHAnsi"/>
          </w:rPr>
          <w:t xml:space="preserve">discharge trend of the </w:t>
        </w:r>
        <w:r>
          <w:rPr>
            <w:rFonts w:ascii="Georgia" w:hAnsi="Georgia" w:cstheme="minorHAnsi"/>
          </w:rPr>
          <w:t>close-dam</w:t>
        </w:r>
        <w:r w:rsidRPr="00BA65B8">
          <w:rPr>
            <w:rFonts w:ascii="Georgia" w:hAnsi="Georgia" w:cstheme="minorHAnsi"/>
          </w:rPr>
          <w:t xml:space="preserve"> stations during 1979 to 2022 using </w:t>
        </w:r>
        <w:r w:rsidRPr="00BA65B8">
          <w:rPr>
            <w:rFonts w:ascii="Georgia" w:hAnsi="Georgia" w:cstheme="minorHAnsi"/>
            <w:noProof/>
          </w:rPr>
          <w:t>Mann–Kendall test</w:t>
        </w:r>
        <w:r w:rsidRPr="00BA65B8">
          <w:rPr>
            <w:rFonts w:ascii="Georgia" w:hAnsi="Georgia" w:cstheme="minorHAnsi"/>
          </w:rPr>
          <w:t>. For stations with trend, two parameters including Trend (increasing or decreasing) and slope were presented.</w:t>
        </w:r>
      </w:moveTo>
    </w:p>
    <w:moveToRangeEnd w:id="485"/>
    <w:p w14:paraId="552B8956" w14:textId="77777777" w:rsidR="00D50E94" w:rsidRDefault="00D50E94" w:rsidP="0082120F">
      <w:pPr>
        <w:spacing w:after="0" w:line="240" w:lineRule="auto"/>
        <w:jc w:val="center"/>
        <w:rPr>
          <w:ins w:id="488" w:author="MartaAbkhiz" w:date="2025-09-28T22:10:00Z"/>
          <w:rFonts w:ascii="Georgia" w:hAnsi="Georgia" w:cstheme="minorHAnsi"/>
          <w:rtl/>
        </w:rPr>
      </w:pPr>
    </w:p>
    <w:p w14:paraId="1ECC37A4" w14:textId="77777777" w:rsidR="00D50E94" w:rsidRDefault="00D50E94" w:rsidP="0082120F">
      <w:pPr>
        <w:spacing w:after="0" w:line="240" w:lineRule="auto"/>
        <w:jc w:val="center"/>
        <w:rPr>
          <w:ins w:id="489" w:author="MartaAbkhiz" w:date="2025-09-28T22:10:00Z"/>
          <w:rFonts w:ascii="Georgia" w:hAnsi="Georgia" w:cstheme="minorHAnsi"/>
          <w:rtl/>
        </w:rPr>
      </w:pPr>
    </w:p>
    <w:p w14:paraId="72D06062" w14:textId="77777777" w:rsidR="00D50E94" w:rsidRPr="00BA65B8" w:rsidRDefault="00D50E94" w:rsidP="0082120F">
      <w:pPr>
        <w:spacing w:after="0" w:line="240" w:lineRule="auto"/>
        <w:jc w:val="center"/>
        <w:rPr>
          <w:rFonts w:ascii="Georgia" w:hAnsi="Georgia"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6165"/>
      </w:tblGrid>
      <w:tr w:rsidR="00B079A7" w:rsidRPr="00BA65B8" w:rsidDel="00B21CA9" w14:paraId="18604A55" w14:textId="7E7C78A5" w:rsidTr="00C738C2">
        <w:trPr>
          <w:trHeight w:val="3824"/>
          <w:jc w:val="center"/>
          <w:del w:id="490" w:author="Mosen Bakhtiari" w:date="2025-10-07T23:56:00Z"/>
        </w:trPr>
        <w:tc>
          <w:tcPr>
            <w:tcW w:w="6019" w:type="dxa"/>
            <w:vAlign w:val="center"/>
          </w:tcPr>
          <w:bookmarkEnd w:id="368"/>
          <w:p w14:paraId="4DE3AE59" w14:textId="0641439F" w:rsidR="00B079A7" w:rsidRPr="00BA65B8" w:rsidDel="00B21CA9" w:rsidRDefault="00B079A7" w:rsidP="002E702C">
            <w:pPr>
              <w:spacing w:after="240"/>
              <w:jc w:val="center"/>
              <w:rPr>
                <w:del w:id="491" w:author="Mosen Bakhtiari" w:date="2025-10-07T23:56:00Z"/>
                <w:rFonts w:ascii="Georgia" w:hAnsi="Georgia" w:cstheme="minorHAnsi"/>
              </w:rPr>
            </w:pPr>
            <w:del w:id="492" w:author="Mosen Bakhtiari" w:date="2025-10-07T23:56:00Z">
              <w:r w:rsidRPr="00BA65B8" w:rsidDel="00B21CA9">
                <w:rPr>
                  <w:rFonts w:ascii="Georgia" w:hAnsi="Georgia" w:cstheme="minorHAnsi"/>
                  <w:noProof/>
                </w:rPr>
                <w:drawing>
                  <wp:inline distT="0" distB="0" distL="0" distR="0" wp14:anchorId="3BDF2877" wp14:editId="26E1E675">
                    <wp:extent cx="3581688"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3617501" cy="962024"/>
                            </a:xfrm>
                            <a:prstGeom prst="rect">
                              <a:avLst/>
                            </a:prstGeom>
                            <a:ln>
                              <a:noFill/>
                            </a:ln>
                            <a:extLst>
                              <a:ext uri="{53640926-AAD7-44D8-BBD7-CCE9431645EC}">
                                <a14:shadowObscured xmlns:a14="http://schemas.microsoft.com/office/drawing/2010/main"/>
                              </a:ext>
                            </a:extLst>
                          </pic:spPr>
                        </pic:pic>
                      </a:graphicData>
                    </a:graphic>
                  </wp:inline>
                </w:drawing>
              </w:r>
            </w:del>
          </w:p>
          <w:p w14:paraId="32A47DC6" w14:textId="757EB9D5" w:rsidR="00B079A7" w:rsidRPr="00BA65B8" w:rsidDel="00B21CA9" w:rsidRDefault="00B079A7" w:rsidP="002E702C">
            <w:pPr>
              <w:spacing w:after="240"/>
              <w:jc w:val="center"/>
              <w:rPr>
                <w:del w:id="493" w:author="Mosen Bakhtiari" w:date="2025-10-07T23:56:00Z"/>
                <w:rFonts w:ascii="Georgia" w:hAnsi="Georgia" w:cstheme="minorHAnsi"/>
              </w:rPr>
            </w:pPr>
            <w:del w:id="494" w:author="Mosen Bakhtiari" w:date="2025-10-07T23:56:00Z">
              <w:r w:rsidRPr="00BA65B8" w:rsidDel="00B21CA9">
                <w:rPr>
                  <w:rFonts w:ascii="Georgia" w:hAnsi="Georgia" w:cstheme="minorHAnsi"/>
                  <w:noProof/>
                </w:rPr>
                <w:drawing>
                  <wp:inline distT="0" distB="0" distL="0" distR="0" wp14:anchorId="1D60A58D" wp14:editId="42753E40">
                    <wp:extent cx="3540124" cy="952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3575060" cy="9619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79EEEB" w14:textId="7AE68BD2" w:rsidR="00B079A7" w:rsidRPr="00BA65B8" w:rsidDel="00B21CA9" w:rsidRDefault="00B079A7" w:rsidP="000723B3">
            <w:pPr>
              <w:spacing w:after="240"/>
              <w:jc w:val="center"/>
              <w:rPr>
                <w:del w:id="495" w:author="Mosen Bakhtiari" w:date="2025-10-07T23:56:00Z"/>
                <w:rFonts w:ascii="Georgia" w:hAnsi="Georgia" w:cstheme="minorHAnsi"/>
              </w:rPr>
            </w:pPr>
            <w:del w:id="496" w:author="Mosen Bakhtiari" w:date="2025-10-07T23:56:00Z">
              <w:r w:rsidRPr="00BA65B8" w:rsidDel="00B21CA9">
                <w:rPr>
                  <w:rFonts w:ascii="Georgia" w:hAnsi="Georgia" w:cstheme="minorHAnsi"/>
                  <w:noProof/>
                </w:rPr>
                <w:drawing>
                  <wp:inline distT="0" distB="0" distL="0" distR="0" wp14:anchorId="0311E4E4" wp14:editId="1B5C6401">
                    <wp:extent cx="3585451" cy="965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3623272" cy="975381"/>
                            </a:xfrm>
                            <a:prstGeom prst="rect">
                              <a:avLst/>
                            </a:prstGeom>
                            <a:ln>
                              <a:noFill/>
                            </a:ln>
                            <a:extLst>
                              <a:ext uri="{53640926-AAD7-44D8-BBD7-CCE9431645EC}">
                                <a14:shadowObscured xmlns:a14="http://schemas.microsoft.com/office/drawing/2010/main"/>
                              </a:ext>
                            </a:extLst>
                          </pic:spPr>
                        </pic:pic>
                      </a:graphicData>
                    </a:graphic>
                  </wp:inline>
                </w:drawing>
              </w:r>
            </w:del>
          </w:p>
          <w:p w14:paraId="3FCF8CFB" w14:textId="7D5D4712" w:rsidR="00B079A7" w:rsidRPr="00BA65B8" w:rsidDel="00B21CA9" w:rsidRDefault="00B079A7" w:rsidP="002E702C">
            <w:pPr>
              <w:spacing w:after="240"/>
              <w:jc w:val="center"/>
              <w:rPr>
                <w:del w:id="497" w:author="Mosen Bakhtiari" w:date="2025-10-07T23:56:00Z"/>
                <w:rFonts w:ascii="Georgia" w:hAnsi="Georgia" w:cstheme="minorHAnsi"/>
              </w:rPr>
            </w:pPr>
            <w:del w:id="498" w:author="Mosen Bakhtiari" w:date="2025-10-07T23:56:00Z">
              <w:r w:rsidRPr="00BA65B8" w:rsidDel="00B21CA9">
                <w:rPr>
                  <w:rFonts w:ascii="Georgia" w:hAnsi="Georgia" w:cstheme="minorHAnsi"/>
                  <w:noProof/>
                </w:rPr>
                <w:drawing>
                  <wp:inline distT="0" distB="0" distL="0" distR="0" wp14:anchorId="2A95AA76" wp14:editId="3D2A506E">
                    <wp:extent cx="3654406" cy="9810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3673379" cy="98616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48493332" w14:textId="66DB47D6" w:rsidTr="00C738C2">
        <w:trPr>
          <w:trHeight w:val="1889"/>
          <w:jc w:val="center"/>
          <w:del w:id="499" w:author="Mosen Bakhtiari" w:date="2025-10-07T23:56:00Z"/>
        </w:trPr>
        <w:tc>
          <w:tcPr>
            <w:tcW w:w="6019" w:type="dxa"/>
            <w:vAlign w:val="center"/>
          </w:tcPr>
          <w:p w14:paraId="41106DDB" w14:textId="4A794C6F" w:rsidR="00B079A7" w:rsidRPr="00BA65B8" w:rsidDel="00B21CA9" w:rsidRDefault="00B079A7" w:rsidP="002E702C">
            <w:pPr>
              <w:spacing w:after="240"/>
              <w:jc w:val="center"/>
              <w:rPr>
                <w:del w:id="500" w:author="Mosen Bakhtiari" w:date="2025-10-07T23:56:00Z"/>
                <w:rFonts w:ascii="Georgia" w:hAnsi="Georgia" w:cstheme="minorHAnsi"/>
                <w:noProof/>
              </w:rPr>
            </w:pPr>
            <w:del w:id="501" w:author="Mosen Bakhtiari" w:date="2025-10-07T23:56:00Z">
              <w:r w:rsidRPr="00BA65B8" w:rsidDel="00B21CA9">
                <w:rPr>
                  <w:rFonts w:ascii="Georgia" w:hAnsi="Georgia" w:cstheme="minorHAnsi"/>
                  <w:noProof/>
                </w:rPr>
                <w:drawing>
                  <wp:inline distT="0" distB="0" distL="0" distR="0" wp14:anchorId="3D6BE1DB" wp14:editId="7236D8DB">
                    <wp:extent cx="3695336" cy="99631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3750084" cy="1011076"/>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2E532F45" w14:textId="1027EDD2" w:rsidR="00B079A7" w:rsidRPr="00BA65B8" w:rsidDel="00B21CA9" w:rsidRDefault="00B079A7" w:rsidP="002E702C">
            <w:pPr>
              <w:spacing w:after="240"/>
              <w:jc w:val="center"/>
              <w:rPr>
                <w:del w:id="502" w:author="Mosen Bakhtiari" w:date="2025-10-07T23:56:00Z"/>
                <w:rFonts w:ascii="Georgia" w:hAnsi="Georgia" w:cstheme="minorHAnsi"/>
                <w:noProof/>
              </w:rPr>
            </w:pPr>
            <w:del w:id="503" w:author="Mosen Bakhtiari" w:date="2025-10-07T23:56:00Z">
              <w:r w:rsidRPr="00BA65B8" w:rsidDel="00B21CA9">
                <w:rPr>
                  <w:rFonts w:ascii="Georgia" w:hAnsi="Georgia" w:cstheme="minorHAnsi"/>
                  <w:noProof/>
                </w:rPr>
                <w:drawing>
                  <wp:inline distT="0" distB="0" distL="0" distR="0" wp14:anchorId="7D53A057" wp14:editId="212DB99F">
                    <wp:extent cx="3504515" cy="971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3537065" cy="98057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566F1E9" w14:textId="3673459F" w:rsidTr="00C738C2">
        <w:trPr>
          <w:trHeight w:val="1889"/>
          <w:jc w:val="center"/>
          <w:del w:id="504" w:author="Mosen Bakhtiari" w:date="2025-10-07T23:56:00Z"/>
        </w:trPr>
        <w:tc>
          <w:tcPr>
            <w:tcW w:w="6019" w:type="dxa"/>
            <w:vAlign w:val="center"/>
          </w:tcPr>
          <w:p w14:paraId="3B3DE9CB" w14:textId="45453448" w:rsidR="00B079A7" w:rsidRPr="00BA65B8" w:rsidDel="00B21CA9" w:rsidRDefault="00B079A7" w:rsidP="002E702C">
            <w:pPr>
              <w:spacing w:after="240"/>
              <w:jc w:val="center"/>
              <w:rPr>
                <w:del w:id="505" w:author="Mosen Bakhtiari" w:date="2025-10-07T23:56:00Z"/>
                <w:rFonts w:ascii="Georgia" w:hAnsi="Georgia" w:cstheme="minorHAnsi"/>
                <w:noProof/>
              </w:rPr>
            </w:pPr>
            <w:del w:id="506" w:author="Mosen Bakhtiari" w:date="2025-10-07T23:56:00Z">
              <w:r w:rsidRPr="00BA65B8" w:rsidDel="00B21CA9">
                <w:rPr>
                  <w:rFonts w:ascii="Georgia" w:hAnsi="Georgia" w:cstheme="minorHAnsi"/>
                  <w:noProof/>
                </w:rPr>
                <w:drawing>
                  <wp:inline distT="0" distB="0" distL="0" distR="0" wp14:anchorId="5264171B" wp14:editId="62FD0ECD">
                    <wp:extent cx="3562220" cy="9518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3595491" cy="9607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513EE869" w14:textId="3C44CCD8" w:rsidR="00B079A7" w:rsidRPr="00BA65B8" w:rsidDel="00B21CA9" w:rsidRDefault="00B079A7" w:rsidP="002E702C">
            <w:pPr>
              <w:spacing w:after="240"/>
              <w:jc w:val="center"/>
              <w:rPr>
                <w:del w:id="507" w:author="Mosen Bakhtiari" w:date="2025-10-07T23:56:00Z"/>
                <w:rFonts w:ascii="Georgia" w:hAnsi="Georgia" w:cstheme="minorHAnsi"/>
                <w:noProof/>
              </w:rPr>
            </w:pPr>
            <w:del w:id="508" w:author="Mosen Bakhtiari" w:date="2025-10-07T23:56:00Z">
              <w:r w:rsidRPr="00BA65B8" w:rsidDel="00B21CA9">
                <w:rPr>
                  <w:rFonts w:ascii="Georgia" w:hAnsi="Georgia" w:cstheme="minorHAnsi"/>
                  <w:noProof/>
                </w:rPr>
                <w:drawing>
                  <wp:inline distT="0" distB="0" distL="0" distR="0" wp14:anchorId="2F4863F4" wp14:editId="38850AD3">
                    <wp:extent cx="3691890" cy="990109"/>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3724525" cy="998861"/>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329BC776" w14:textId="54B8365E" w:rsidTr="00C738C2">
        <w:trPr>
          <w:trHeight w:val="1889"/>
          <w:jc w:val="center"/>
          <w:del w:id="509" w:author="Mosen Bakhtiari" w:date="2025-10-07T23:56:00Z"/>
        </w:trPr>
        <w:tc>
          <w:tcPr>
            <w:tcW w:w="6019" w:type="dxa"/>
            <w:vAlign w:val="center"/>
          </w:tcPr>
          <w:p w14:paraId="095B7BD2" w14:textId="3FA7FF55" w:rsidR="00B079A7" w:rsidRPr="00BA65B8" w:rsidDel="00B21CA9" w:rsidRDefault="00B079A7" w:rsidP="002E702C">
            <w:pPr>
              <w:spacing w:after="240"/>
              <w:jc w:val="center"/>
              <w:rPr>
                <w:del w:id="510" w:author="Mosen Bakhtiari" w:date="2025-10-07T23:56:00Z"/>
                <w:rFonts w:ascii="Georgia" w:hAnsi="Georgia" w:cstheme="minorHAnsi"/>
                <w:noProof/>
              </w:rPr>
            </w:pPr>
            <w:del w:id="511" w:author="Mosen Bakhtiari" w:date="2025-10-07T23:56:00Z">
              <w:r w:rsidRPr="00BA65B8" w:rsidDel="00B21CA9">
                <w:rPr>
                  <w:rFonts w:ascii="Georgia" w:hAnsi="Georgia" w:cstheme="minorHAnsi"/>
                  <w:noProof/>
                </w:rPr>
                <w:drawing>
                  <wp:inline distT="0" distB="0" distL="0" distR="0" wp14:anchorId="3F45A2A8" wp14:editId="7CC54F6D">
                    <wp:extent cx="3346398" cy="9048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3370115" cy="91128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5A9EAA7" w14:textId="01A5E7BF" w:rsidR="00B079A7" w:rsidRPr="00BA65B8" w:rsidDel="00B21CA9" w:rsidRDefault="00B079A7" w:rsidP="002E702C">
            <w:pPr>
              <w:spacing w:after="240"/>
              <w:jc w:val="center"/>
              <w:rPr>
                <w:del w:id="512" w:author="Mosen Bakhtiari" w:date="2025-10-07T23:56:00Z"/>
                <w:rFonts w:ascii="Georgia" w:hAnsi="Georgia" w:cstheme="minorHAnsi"/>
                <w:noProof/>
              </w:rPr>
            </w:pPr>
            <w:del w:id="513" w:author="Mosen Bakhtiari" w:date="2025-10-07T23:56:00Z">
              <w:r w:rsidRPr="00BA65B8" w:rsidDel="00B21CA9">
                <w:rPr>
                  <w:rFonts w:ascii="Georgia" w:hAnsi="Georgia" w:cstheme="minorHAnsi"/>
                  <w:noProof/>
                </w:rPr>
                <w:drawing>
                  <wp:inline distT="0" distB="0" distL="0" distR="0" wp14:anchorId="136A62B1" wp14:editId="400AE378">
                    <wp:extent cx="3746923" cy="10191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00" cstate="screen">
                              <a:extLst>
                                <a:ext uri="{28A0092B-C50C-407E-A947-70E740481C1C}">
                                  <a14:useLocalDpi xmlns:a14="http://schemas.microsoft.com/office/drawing/2010/main"/>
                                </a:ext>
                              </a:extLst>
                            </a:blip>
                            <a:srcRect b="-1"/>
                            <a:stretch/>
                          </pic:blipFill>
                          <pic:spPr bwMode="auto">
                            <a:xfrm>
                              <a:off x="0" y="0"/>
                              <a:ext cx="3772067" cy="102601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3EB71EF1" w14:textId="733B52FB" w:rsidTr="00C738C2">
        <w:trPr>
          <w:trHeight w:val="1889"/>
          <w:jc w:val="center"/>
          <w:del w:id="514" w:author="Mosen Bakhtiari" w:date="2025-10-07T23:56:00Z"/>
        </w:trPr>
        <w:tc>
          <w:tcPr>
            <w:tcW w:w="6019" w:type="dxa"/>
            <w:vAlign w:val="center"/>
          </w:tcPr>
          <w:p w14:paraId="1D3FB596" w14:textId="458AF6CB" w:rsidR="00B079A7" w:rsidRPr="00BA65B8" w:rsidDel="00B21CA9" w:rsidRDefault="00B079A7" w:rsidP="002E702C">
            <w:pPr>
              <w:spacing w:after="240"/>
              <w:jc w:val="center"/>
              <w:rPr>
                <w:del w:id="515" w:author="Mosen Bakhtiari" w:date="2025-10-07T23:56:00Z"/>
                <w:rFonts w:ascii="Georgia" w:hAnsi="Georgia" w:cstheme="minorHAnsi"/>
                <w:noProof/>
              </w:rPr>
            </w:pPr>
            <w:del w:id="516" w:author="Mosen Bakhtiari" w:date="2025-10-07T23:56:00Z">
              <w:r w:rsidRPr="00BA65B8" w:rsidDel="00B21CA9">
                <w:rPr>
                  <w:rFonts w:ascii="Georgia" w:hAnsi="Georgia" w:cstheme="minorHAnsi"/>
                  <w:noProof/>
                </w:rPr>
                <w:drawing>
                  <wp:inline distT="0" distB="0" distL="0" distR="0" wp14:anchorId="340BB095" wp14:editId="56596F2D">
                    <wp:extent cx="3719542" cy="97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3737428" cy="97622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30260C6B" w14:textId="1F03E37F" w:rsidR="00B079A7" w:rsidRPr="00BA65B8" w:rsidDel="00B21CA9" w:rsidRDefault="00B079A7" w:rsidP="002E702C">
            <w:pPr>
              <w:spacing w:after="240"/>
              <w:jc w:val="center"/>
              <w:rPr>
                <w:del w:id="517" w:author="Mosen Bakhtiari" w:date="2025-10-07T23:56:00Z"/>
                <w:rFonts w:ascii="Georgia" w:hAnsi="Georgia" w:cstheme="minorHAnsi"/>
                <w:noProof/>
              </w:rPr>
            </w:pPr>
            <w:del w:id="518" w:author="Mosen Bakhtiari" w:date="2025-10-07T23:56:00Z">
              <w:r w:rsidRPr="00BA65B8" w:rsidDel="00B21CA9">
                <w:rPr>
                  <w:rFonts w:ascii="Georgia" w:hAnsi="Georgia" w:cstheme="minorHAnsi"/>
                  <w:noProof/>
                </w:rPr>
                <w:drawing>
                  <wp:inline distT="0" distB="0" distL="0" distR="0" wp14:anchorId="7E377F97" wp14:editId="52C7CEE8">
                    <wp:extent cx="3676365" cy="990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3697495" cy="99629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A5CCF2E" w14:textId="7B3A6427" w:rsidTr="00C738C2">
        <w:trPr>
          <w:trHeight w:val="1889"/>
          <w:jc w:val="center"/>
          <w:del w:id="519" w:author="Mosen Bakhtiari" w:date="2025-10-07T23:56:00Z"/>
        </w:trPr>
        <w:tc>
          <w:tcPr>
            <w:tcW w:w="6019" w:type="dxa"/>
            <w:vAlign w:val="center"/>
          </w:tcPr>
          <w:p w14:paraId="122AD4A0" w14:textId="6EA2E40F" w:rsidR="00B079A7" w:rsidRPr="00BA65B8" w:rsidDel="00B21CA9" w:rsidRDefault="00B079A7" w:rsidP="002E702C">
            <w:pPr>
              <w:spacing w:after="240"/>
              <w:jc w:val="center"/>
              <w:rPr>
                <w:del w:id="520" w:author="Mosen Bakhtiari" w:date="2025-10-07T23:56:00Z"/>
                <w:rFonts w:ascii="Georgia" w:hAnsi="Georgia" w:cstheme="minorHAnsi"/>
                <w:noProof/>
              </w:rPr>
            </w:pPr>
            <w:del w:id="521" w:author="Mosen Bakhtiari" w:date="2025-10-07T23:56:00Z">
              <w:r w:rsidRPr="00BA65B8" w:rsidDel="00B21CA9">
                <w:rPr>
                  <w:rFonts w:ascii="Georgia" w:hAnsi="Georgia" w:cstheme="minorHAnsi"/>
                  <w:noProof/>
                </w:rPr>
                <w:drawing>
                  <wp:inline distT="0" distB="0" distL="0" distR="0" wp14:anchorId="127619A2" wp14:editId="0A78AE6A">
                    <wp:extent cx="3644072" cy="1009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3667648" cy="101618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02BC622" w14:textId="6B1E0F35" w:rsidR="00B079A7" w:rsidRPr="00BA65B8" w:rsidDel="00B21CA9" w:rsidRDefault="00B079A7" w:rsidP="002E702C">
            <w:pPr>
              <w:spacing w:after="240"/>
              <w:jc w:val="center"/>
              <w:rPr>
                <w:del w:id="522" w:author="Mosen Bakhtiari" w:date="2025-10-07T23:56:00Z"/>
                <w:rFonts w:ascii="Georgia" w:hAnsi="Georgia" w:cstheme="minorHAnsi"/>
                <w:noProof/>
              </w:rPr>
            </w:pPr>
            <w:del w:id="523" w:author="Mosen Bakhtiari" w:date="2025-10-07T23:56:00Z">
              <w:r w:rsidRPr="00BA65B8" w:rsidDel="00B21CA9">
                <w:rPr>
                  <w:rFonts w:ascii="Georgia" w:hAnsi="Georgia" w:cstheme="minorHAnsi"/>
                  <w:noProof/>
                </w:rPr>
                <w:drawing>
                  <wp:inline distT="0" distB="0" distL="0" distR="0" wp14:anchorId="4BA4B1BF" wp14:editId="3745C3E3">
                    <wp:extent cx="3778029" cy="1019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810777" cy="102800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0DEA666" w14:textId="390AFD45" w:rsidTr="00C738C2">
        <w:trPr>
          <w:trHeight w:val="1889"/>
          <w:jc w:val="center"/>
          <w:del w:id="524" w:author="Mosen Bakhtiari" w:date="2025-10-07T23:56:00Z"/>
        </w:trPr>
        <w:tc>
          <w:tcPr>
            <w:tcW w:w="6019" w:type="dxa"/>
            <w:vAlign w:val="center"/>
          </w:tcPr>
          <w:p w14:paraId="558506D4" w14:textId="360C061F" w:rsidR="00B079A7" w:rsidRPr="00BA65B8" w:rsidDel="00B21CA9" w:rsidRDefault="00B079A7" w:rsidP="002E702C">
            <w:pPr>
              <w:spacing w:after="240"/>
              <w:jc w:val="center"/>
              <w:rPr>
                <w:del w:id="525" w:author="Mosen Bakhtiari" w:date="2025-10-07T23:56:00Z"/>
                <w:rFonts w:ascii="Georgia" w:hAnsi="Georgia" w:cstheme="minorHAnsi"/>
                <w:noProof/>
              </w:rPr>
            </w:pPr>
            <w:del w:id="526" w:author="Mosen Bakhtiari" w:date="2025-10-07T23:56:00Z">
              <w:r w:rsidRPr="00BA65B8" w:rsidDel="00B21CA9">
                <w:rPr>
                  <w:rFonts w:ascii="Georgia" w:hAnsi="Georgia" w:cstheme="minorHAnsi"/>
                  <w:noProof/>
                </w:rPr>
                <w:drawing>
                  <wp:inline distT="0" distB="0" distL="0" distR="0" wp14:anchorId="2BF0070B" wp14:editId="6FAF686B">
                    <wp:extent cx="3693221" cy="981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713889" cy="98656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63DB3D" w14:textId="519AC1D6" w:rsidR="00B079A7" w:rsidRPr="00BA65B8" w:rsidDel="00B21CA9" w:rsidRDefault="00B079A7" w:rsidP="002E702C">
            <w:pPr>
              <w:spacing w:after="240"/>
              <w:jc w:val="center"/>
              <w:rPr>
                <w:del w:id="527" w:author="Mosen Bakhtiari" w:date="2025-10-07T23:56:00Z"/>
                <w:rFonts w:ascii="Georgia" w:hAnsi="Georgia" w:cstheme="minorHAnsi"/>
                <w:noProof/>
              </w:rPr>
            </w:pPr>
            <w:del w:id="528" w:author="Mosen Bakhtiari" w:date="2025-10-07T23:56:00Z">
              <w:r w:rsidRPr="00BA65B8" w:rsidDel="00B21CA9">
                <w:rPr>
                  <w:rFonts w:ascii="Georgia" w:hAnsi="Georgia" w:cstheme="minorHAnsi"/>
                  <w:noProof/>
                </w:rPr>
                <w:drawing>
                  <wp:inline distT="0" distB="0" distL="0" distR="0" wp14:anchorId="0386E9F2" wp14:editId="40A4070E">
                    <wp:extent cx="3640480" cy="962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3666996" cy="969032"/>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28A27EFB" w14:textId="585955FE" w:rsidR="00B079A7" w:rsidDel="00B21CA9" w:rsidRDefault="00B079A7">
      <w:pPr>
        <w:spacing w:after="0" w:line="240" w:lineRule="auto"/>
        <w:rPr>
          <w:ins w:id="529" w:author="MartaAbkhiz" w:date="2025-09-28T22:16:00Z"/>
          <w:del w:id="530" w:author="Mosen Bakhtiari" w:date="2025-10-07T23:56:00Z"/>
          <w:rFonts w:ascii="Georgia" w:hAnsi="Georgia" w:cstheme="minorHAnsi"/>
          <w:rtl/>
        </w:rPr>
        <w:pPrChange w:id="531" w:author="Mosen Bakhtiari" w:date="2025-10-07T23:56:00Z">
          <w:pPr>
            <w:spacing w:after="0" w:line="240" w:lineRule="auto"/>
            <w:jc w:val="center"/>
          </w:pPr>
        </w:pPrChange>
      </w:pPr>
      <w:bookmarkStart w:id="532" w:name="_Hlk196653623"/>
      <w:del w:id="533" w:author="Mosen Bakhtiari" w:date="2025-10-07T23:56:00Z">
        <w:r w:rsidRPr="00BA65B8" w:rsidDel="00B21CA9">
          <w:rPr>
            <w:rFonts w:ascii="Georgia" w:hAnsi="Georgia" w:cstheme="minorHAnsi"/>
          </w:rPr>
          <w:delText xml:space="preserve">Fig. </w:delText>
        </w:r>
        <w:r w:rsidR="006D4915" w:rsidDel="00B21CA9">
          <w:rPr>
            <w:rFonts w:ascii="Georgia" w:hAnsi="Georgia" w:cstheme="minorHAnsi"/>
          </w:rPr>
          <w:delText>8</w:delText>
        </w:r>
        <w:r w:rsidRPr="00BA65B8" w:rsidDel="00B21CA9">
          <w:rPr>
            <w:rFonts w:ascii="Georgia" w:hAnsi="Georgia" w:cstheme="minorHAnsi"/>
          </w:rPr>
          <w:delText xml:space="preserve">. Trend and seasonality components of monthly discharge trending for </w:delText>
        </w:r>
        <w:r w:rsidR="00B74441" w:rsidDel="00B21CA9">
          <w:rPr>
            <w:rFonts w:ascii="Georgia" w:hAnsi="Georgia" w:cstheme="minorHAnsi"/>
          </w:rPr>
          <w:delText>close-dam</w:delText>
        </w:r>
        <w:r w:rsidR="00812915" w:rsidRPr="00BA65B8" w:rsidDel="00B21CA9">
          <w:rPr>
            <w:rFonts w:ascii="Georgia" w:hAnsi="Georgia" w:cstheme="minorHAnsi"/>
          </w:rPr>
          <w:delText xml:space="preserve"> stations</w:delText>
        </w:r>
        <w:r w:rsidRPr="00BA65B8" w:rsidDel="00B21CA9">
          <w:rPr>
            <w:rFonts w:ascii="Georgia" w:hAnsi="Georgia" w:cstheme="minorHAnsi"/>
          </w:rPr>
          <w:delText xml:space="preserve"> </w:delText>
        </w:r>
        <w:commentRangeStart w:id="534"/>
        <w:r w:rsidRPr="00BA65B8" w:rsidDel="00B21CA9">
          <w:rPr>
            <w:rFonts w:ascii="Georgia" w:hAnsi="Georgia" w:cstheme="minorHAnsi"/>
          </w:rPr>
          <w:delText xml:space="preserve">with trend. </w:delText>
        </w:r>
        <w:commentRangeEnd w:id="534"/>
        <w:r w:rsidR="007A759F" w:rsidRPr="00BA65B8" w:rsidDel="00B21CA9">
          <w:rPr>
            <w:rStyle w:val="CommentReference"/>
            <w:rFonts w:ascii="Georgia" w:hAnsi="Georgia"/>
            <w:sz w:val="22"/>
            <w:szCs w:val="22"/>
            <w:rtl/>
          </w:rPr>
          <w:commentReference w:id="534"/>
        </w:r>
      </w:del>
    </w:p>
    <w:p w14:paraId="16827556" w14:textId="77777777" w:rsidR="00526B6C" w:rsidRDefault="00526B6C">
      <w:pPr>
        <w:spacing w:after="0" w:line="240" w:lineRule="auto"/>
        <w:rPr>
          <w:ins w:id="535" w:author="MartaAbkhiz" w:date="2025-09-28T22:16:00Z"/>
          <w:rFonts w:ascii="Georgia" w:hAnsi="Georgia" w:cstheme="minorHAnsi"/>
          <w:rtl/>
        </w:rPr>
        <w:pPrChange w:id="536" w:author="Mosen Bakhtiari" w:date="2025-10-07T23:56:00Z">
          <w:pPr>
            <w:spacing w:after="0" w:line="240" w:lineRule="auto"/>
            <w:jc w:val="center"/>
          </w:pPr>
        </w:pPrChange>
      </w:pPr>
    </w:p>
    <w:p w14:paraId="6EBC6999" w14:textId="77777777" w:rsidR="00526B6C" w:rsidRDefault="00526B6C" w:rsidP="00812915">
      <w:pPr>
        <w:spacing w:after="0" w:line="240" w:lineRule="auto"/>
        <w:jc w:val="center"/>
        <w:rPr>
          <w:ins w:id="537" w:author="MartaAbkhiz" w:date="2025-09-28T22:16:00Z"/>
          <w:rFonts w:ascii="Georgia" w:hAnsi="Georgia" w:cstheme="minorHAnsi"/>
          <w:rtl/>
        </w:rPr>
      </w:pPr>
    </w:p>
    <w:p w14:paraId="4A9096D9" w14:textId="77777777" w:rsidR="00526B6C" w:rsidRDefault="00526B6C" w:rsidP="00812915">
      <w:pPr>
        <w:spacing w:after="0" w:line="240" w:lineRule="auto"/>
        <w:jc w:val="center"/>
        <w:rPr>
          <w:ins w:id="538" w:author="MartaAbkhiz" w:date="2025-09-28T22:16:00Z"/>
          <w:rFonts w:ascii="Georgia" w:hAnsi="Georgia" w:cstheme="minorHAnsi"/>
          <w:rtl/>
        </w:rPr>
      </w:pPr>
    </w:p>
    <w:p w14:paraId="5F1B9DA2" w14:textId="77777777" w:rsidR="00526B6C" w:rsidRDefault="00526B6C" w:rsidP="00812915">
      <w:pPr>
        <w:spacing w:after="0" w:line="240" w:lineRule="auto"/>
        <w:jc w:val="center"/>
        <w:rPr>
          <w:ins w:id="539" w:author="MartaAbkhiz" w:date="2025-09-28T22:16:00Z"/>
          <w:rFonts w:ascii="Georgia" w:hAnsi="Georgia" w:cstheme="minorHAnsi"/>
          <w:rtl/>
        </w:rPr>
      </w:pPr>
    </w:p>
    <w:tbl>
      <w:tblPr>
        <w:tblStyle w:val="TableGrid"/>
        <w:tblW w:w="12060" w:type="dxa"/>
        <w:jc w:val="center"/>
        <w:tblLayout w:type="fixed"/>
        <w:tblLook w:val="04A0" w:firstRow="1" w:lastRow="0" w:firstColumn="1" w:lastColumn="0" w:noHBand="0" w:noVBand="1"/>
        <w:tblPrChange w:id="540" w:author="MartaAbkhiz" w:date="2025-09-28T22:18: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541">
          <w:tblGrid>
            <w:gridCol w:w="3955"/>
            <w:gridCol w:w="4207"/>
            <w:gridCol w:w="3898"/>
          </w:tblGrid>
        </w:tblGridChange>
      </w:tblGrid>
      <w:tr w:rsidR="00526B6C" w14:paraId="2ADEB889" w14:textId="77777777" w:rsidTr="00526B6C">
        <w:trPr>
          <w:trHeight w:val="1440"/>
          <w:jc w:val="center"/>
          <w:ins w:id="542" w:author="MartaAbkhiz" w:date="2025-09-28T22:16:00Z"/>
          <w:trPrChange w:id="543" w:author="MartaAbkhiz" w:date="2025-09-28T22:18:00Z">
            <w:trPr>
              <w:trHeight w:val="2016"/>
              <w:jc w:val="center"/>
            </w:trPr>
          </w:trPrChange>
        </w:trPr>
        <w:tc>
          <w:tcPr>
            <w:tcW w:w="3955" w:type="dxa"/>
            <w:vAlign w:val="center"/>
            <w:tcPrChange w:id="544" w:author="MartaAbkhiz" w:date="2025-09-28T22:18:00Z">
              <w:tcPr>
                <w:tcW w:w="3955" w:type="dxa"/>
                <w:vAlign w:val="center"/>
              </w:tcPr>
            </w:tcPrChange>
          </w:tcPr>
          <w:p w14:paraId="72BD9C84" w14:textId="31D191C3" w:rsidR="00526B6C" w:rsidRDefault="00526B6C" w:rsidP="00FC659E">
            <w:pPr>
              <w:pStyle w:val="a"/>
              <w:rPr>
                <w:ins w:id="545" w:author="MartaAbkhiz" w:date="2025-09-28T22:16:00Z"/>
                <w:szCs w:val="22"/>
              </w:rPr>
            </w:pPr>
            <w:ins w:id="546" w:author="MartaAbkhiz" w:date="2025-09-28T22:17:00Z">
              <w:r w:rsidRPr="00BA65B8">
                <w:rPr>
                  <w:noProof/>
                </w:rPr>
                <w:drawing>
                  <wp:inline distT="0" distB="0" distL="0" distR="0" wp14:anchorId="4FD1BAA8" wp14:editId="21E04B9D">
                    <wp:extent cx="2399732" cy="599932"/>
                    <wp:effectExtent l="0" t="0" r="635" b="0"/>
                    <wp:docPr id="1910438764" name="Picture 191043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47" w:author="MartaAbkhiz" w:date="2025-09-28T22:18:00Z">
              <w:tcPr>
                <w:tcW w:w="4207" w:type="dxa"/>
                <w:vAlign w:val="center"/>
              </w:tcPr>
            </w:tcPrChange>
          </w:tcPr>
          <w:p w14:paraId="6F2A6E75" w14:textId="6756D1E8" w:rsidR="00526B6C" w:rsidRDefault="00CD1125" w:rsidP="00FC659E">
            <w:pPr>
              <w:pStyle w:val="a"/>
              <w:rPr>
                <w:ins w:id="548" w:author="MartaAbkhiz" w:date="2025-09-28T22:16:00Z"/>
                <w:szCs w:val="22"/>
              </w:rPr>
            </w:pPr>
            <w:ins w:id="549" w:author="Mosen Bakhtiari" w:date="2025-10-07T22:53:00Z">
              <w:r w:rsidRPr="00BA65B8">
                <w:rPr>
                  <w:noProof/>
                </w:rPr>
                <w:drawing>
                  <wp:inline distT="0" distB="0" distL="0" distR="0" wp14:anchorId="08BF8FFF" wp14:editId="33D2324C">
                    <wp:extent cx="2442790" cy="610697"/>
                    <wp:effectExtent l="0" t="0" r="0" b="0"/>
                    <wp:docPr id="1387515039" name="Picture 138751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ins w:id="550" w:author="MartaAbkhiz" w:date="2025-09-28T22:18:00Z">
              <w:del w:id="551" w:author="Mosen Bakhtiari" w:date="2025-10-07T22:53:00Z">
                <w:r w:rsidR="00526B6C" w:rsidRPr="00BA65B8" w:rsidDel="00CD1125">
                  <w:rPr>
                    <w:noProof/>
                  </w:rPr>
                  <w:drawing>
                    <wp:inline distT="0" distB="0" distL="0" distR="0" wp14:anchorId="351ABE53" wp14:editId="318E1BED">
                      <wp:extent cx="2442790" cy="610697"/>
                      <wp:effectExtent l="0" t="0" r="0" b="0"/>
                      <wp:docPr id="724554932" name="Picture 7245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4932" name="Picture 724554932"/>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552" w:author="MartaAbkhiz" w:date="2025-09-28T22:18:00Z">
              <w:tcPr>
                <w:tcW w:w="3898" w:type="dxa"/>
                <w:vAlign w:val="center"/>
              </w:tcPr>
            </w:tcPrChange>
          </w:tcPr>
          <w:p w14:paraId="49DC7E1B" w14:textId="50F181E6" w:rsidR="00526B6C" w:rsidRDefault="00CD1125" w:rsidP="00FC659E">
            <w:pPr>
              <w:pStyle w:val="a"/>
              <w:rPr>
                <w:ins w:id="553" w:author="MartaAbkhiz" w:date="2025-09-28T22:16:00Z"/>
                <w:szCs w:val="22"/>
              </w:rPr>
            </w:pPr>
            <w:ins w:id="554" w:author="Mosen Bakhtiari" w:date="2025-10-07T22:54:00Z">
              <w:r w:rsidRPr="00BA65B8">
                <w:rPr>
                  <w:noProof/>
                </w:rPr>
                <w:drawing>
                  <wp:inline distT="0" distB="0" distL="0" distR="0" wp14:anchorId="5C11343D" wp14:editId="0C83A643">
                    <wp:extent cx="2442788" cy="610697"/>
                    <wp:effectExtent l="0" t="0" r="0" b="0"/>
                    <wp:docPr id="619425256" name="Picture 61942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ins>
            <w:ins w:id="555" w:author="MartaAbkhiz" w:date="2025-09-28T22:18:00Z">
              <w:del w:id="556" w:author="Mosen Bakhtiari" w:date="2025-10-07T22:53:00Z">
                <w:r w:rsidR="00526B6C" w:rsidRPr="00BA65B8" w:rsidDel="00CD1125">
                  <w:rPr>
                    <w:noProof/>
                  </w:rPr>
                  <w:drawing>
                    <wp:inline distT="0" distB="0" distL="0" distR="0" wp14:anchorId="534C45F1" wp14:editId="0149EFDD">
                      <wp:extent cx="2442790" cy="610697"/>
                      <wp:effectExtent l="0" t="0" r="0" b="0"/>
                      <wp:docPr id="1142864100" name="Picture 11428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14:paraId="50399F62" w14:textId="77777777" w:rsidTr="0077598C">
        <w:trPr>
          <w:trHeight w:val="720"/>
          <w:jc w:val="center"/>
          <w:ins w:id="557" w:author="MartaAbkhiz" w:date="2025-09-28T22:16:00Z"/>
          <w:trPrChange w:id="558" w:author="Mosen Bakhtiari" w:date="2025-10-07T23:38:00Z">
            <w:trPr>
              <w:trHeight w:val="2016"/>
              <w:jc w:val="center"/>
            </w:trPr>
          </w:trPrChange>
        </w:trPr>
        <w:tc>
          <w:tcPr>
            <w:tcW w:w="3955" w:type="dxa"/>
            <w:vAlign w:val="center"/>
            <w:tcPrChange w:id="559" w:author="Mosen Bakhtiari" w:date="2025-10-07T23:38:00Z">
              <w:tcPr>
                <w:tcW w:w="3955" w:type="dxa"/>
                <w:vAlign w:val="center"/>
              </w:tcPr>
            </w:tcPrChange>
          </w:tcPr>
          <w:p w14:paraId="657D8186" w14:textId="4F75C291" w:rsidR="00526B6C" w:rsidRPr="00BA65B8" w:rsidRDefault="00526B6C" w:rsidP="00FC659E">
            <w:pPr>
              <w:pStyle w:val="a"/>
              <w:rPr>
                <w:ins w:id="560" w:author="MartaAbkhiz" w:date="2025-09-28T22:16:00Z"/>
                <w:noProof/>
              </w:rPr>
            </w:pPr>
            <w:ins w:id="561" w:author="MartaAbkhiz" w:date="2025-09-28T22:17:00Z">
              <w:r w:rsidRPr="00BA65B8">
                <w:rPr>
                  <w:noProof/>
                </w:rPr>
                <w:drawing>
                  <wp:inline distT="0" distB="0" distL="0" distR="0" wp14:anchorId="73B6079E" wp14:editId="38CDE122">
                    <wp:extent cx="2356903" cy="319405"/>
                    <wp:effectExtent l="0" t="0" r="5715" b="4445"/>
                    <wp:docPr id="1123730751" name="Picture 11237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11" cstate="print">
                              <a:extLst>
                                <a:ext uri="{28A0092B-C50C-407E-A947-70E740481C1C}">
                                  <a14:useLocalDpi xmlns:a14="http://schemas.microsoft.com/office/drawing/2010/main" val="0"/>
                                </a:ext>
                              </a:extLst>
                            </a:blip>
                            <a:srcRect t="5076" r="1256" b="41397"/>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62" w:author="Mosen Bakhtiari" w:date="2025-10-07T23:38:00Z">
              <w:tcPr>
                <w:tcW w:w="4207" w:type="dxa"/>
                <w:vAlign w:val="center"/>
              </w:tcPr>
            </w:tcPrChange>
          </w:tcPr>
          <w:p w14:paraId="1ADED3B0" w14:textId="3F32747B" w:rsidR="00526B6C" w:rsidRPr="00BA65B8" w:rsidRDefault="00526B6C" w:rsidP="00FC659E">
            <w:pPr>
              <w:pStyle w:val="a"/>
              <w:rPr>
                <w:ins w:id="563" w:author="MartaAbkhiz" w:date="2025-09-28T22:16:00Z"/>
                <w:noProof/>
              </w:rPr>
            </w:pPr>
            <w:ins w:id="564" w:author="MartaAbkhiz" w:date="2025-09-28T22:18:00Z">
              <w:r w:rsidRPr="00BA65B8">
                <w:rPr>
                  <w:noProof/>
                </w:rPr>
                <w:drawing>
                  <wp:inline distT="0" distB="0" distL="0" distR="0" wp14:anchorId="0DAB6568" wp14:editId="6813B833">
                    <wp:extent cx="2547567" cy="340889"/>
                    <wp:effectExtent l="0" t="0" r="5715" b="2540"/>
                    <wp:docPr id="253147511" name="Picture 25314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2" cstate="print">
                              <a:extLst>
                                <a:ext uri="{28A0092B-C50C-407E-A947-70E740481C1C}">
                                  <a14:useLocalDpi xmlns:a14="http://schemas.microsoft.com/office/drawing/2010/main" val="0"/>
                                </a:ext>
                              </a:extLst>
                            </a:blip>
                            <a:srcRect l="1" t="4849" r="1317" b="42333"/>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565" w:author="Mosen Bakhtiari" w:date="2025-10-07T23:38:00Z">
              <w:tcPr>
                <w:tcW w:w="3898" w:type="dxa"/>
                <w:vAlign w:val="center"/>
              </w:tcPr>
            </w:tcPrChange>
          </w:tcPr>
          <w:p w14:paraId="716BD0E4" w14:textId="2CF055CD" w:rsidR="00526B6C" w:rsidRPr="00BA65B8" w:rsidRDefault="00526B6C" w:rsidP="00FC659E">
            <w:pPr>
              <w:pStyle w:val="a"/>
              <w:rPr>
                <w:ins w:id="566" w:author="MartaAbkhiz" w:date="2025-09-28T22:16:00Z"/>
                <w:noProof/>
              </w:rPr>
            </w:pPr>
            <w:ins w:id="567" w:author="MartaAbkhiz" w:date="2025-09-28T22:18:00Z">
              <w:r w:rsidRPr="00BA65B8">
                <w:rPr>
                  <w:noProof/>
                </w:rPr>
                <w:drawing>
                  <wp:inline distT="0" distB="0" distL="0" distR="0" wp14:anchorId="1B186E72" wp14:editId="20C630A7">
                    <wp:extent cx="2371380" cy="338203"/>
                    <wp:effectExtent l="0" t="0" r="0" b="5080"/>
                    <wp:docPr id="404194916" name="Picture 4041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3" cstate="print">
                              <a:extLst>
                                <a:ext uri="{28A0092B-C50C-407E-A947-70E740481C1C}">
                                  <a14:useLocalDpi xmlns:a14="http://schemas.microsoft.com/office/drawing/2010/main" val="0"/>
                                </a:ext>
                              </a:extLst>
                            </a:blip>
                            <a:srcRect t="1665" b="41266"/>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02FEEEB1" w14:textId="77777777" w:rsidTr="00526B6C">
        <w:trPr>
          <w:trHeight w:val="1440"/>
          <w:jc w:val="center"/>
          <w:ins w:id="568" w:author="MartaAbkhiz" w:date="2025-09-28T22:16:00Z"/>
          <w:trPrChange w:id="569" w:author="MartaAbkhiz" w:date="2025-09-28T22:18:00Z">
            <w:trPr>
              <w:trHeight w:val="2016"/>
              <w:jc w:val="center"/>
            </w:trPr>
          </w:trPrChange>
        </w:trPr>
        <w:tc>
          <w:tcPr>
            <w:tcW w:w="3955" w:type="dxa"/>
            <w:vAlign w:val="center"/>
            <w:tcPrChange w:id="570" w:author="MartaAbkhiz" w:date="2025-09-28T22:18:00Z">
              <w:tcPr>
                <w:tcW w:w="3955" w:type="dxa"/>
                <w:vAlign w:val="center"/>
              </w:tcPr>
            </w:tcPrChange>
          </w:tcPr>
          <w:p w14:paraId="3D5A3ABC" w14:textId="7A1F8B2F" w:rsidR="00526B6C" w:rsidRDefault="00526B6C" w:rsidP="00FC659E">
            <w:pPr>
              <w:pStyle w:val="a"/>
              <w:rPr>
                <w:ins w:id="571" w:author="MartaAbkhiz" w:date="2025-09-28T22:16:00Z"/>
                <w:szCs w:val="22"/>
              </w:rPr>
            </w:pPr>
            <w:ins w:id="572" w:author="MartaAbkhiz" w:date="2025-09-28T22:18:00Z">
              <w:r w:rsidRPr="00BA65B8">
                <w:rPr>
                  <w:noProof/>
                </w:rPr>
                <w:drawing>
                  <wp:inline distT="0" distB="0" distL="0" distR="0" wp14:anchorId="272B8B41" wp14:editId="2E9AB203">
                    <wp:extent cx="2399732" cy="599932"/>
                    <wp:effectExtent l="0" t="0" r="635" b="0"/>
                    <wp:docPr id="392359135" name="Picture 39235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73" w:author="MartaAbkhiz" w:date="2025-09-28T22:18:00Z">
              <w:tcPr>
                <w:tcW w:w="4207" w:type="dxa"/>
                <w:vAlign w:val="center"/>
              </w:tcPr>
            </w:tcPrChange>
          </w:tcPr>
          <w:p w14:paraId="498C0567" w14:textId="1806D1B9" w:rsidR="00526B6C" w:rsidRDefault="00526B6C" w:rsidP="00FC659E">
            <w:pPr>
              <w:pStyle w:val="a"/>
              <w:rPr>
                <w:ins w:id="574" w:author="MartaAbkhiz" w:date="2025-09-28T22:16:00Z"/>
                <w:szCs w:val="22"/>
              </w:rPr>
            </w:pPr>
            <w:ins w:id="575" w:author="MartaAbkhiz" w:date="2025-09-28T22:18:00Z">
              <w:r w:rsidRPr="00BA65B8">
                <w:rPr>
                  <w:noProof/>
                </w:rPr>
                <w:drawing>
                  <wp:inline distT="0" distB="0" distL="0" distR="0" wp14:anchorId="58A86226" wp14:editId="525F5708">
                    <wp:extent cx="2442790" cy="610697"/>
                    <wp:effectExtent l="0" t="0" r="0" b="0"/>
                    <wp:docPr id="171033396" name="Picture 17103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576" w:author="MartaAbkhiz" w:date="2025-09-28T22:18:00Z">
              <w:tcPr>
                <w:tcW w:w="3898" w:type="dxa"/>
                <w:vAlign w:val="center"/>
              </w:tcPr>
            </w:tcPrChange>
          </w:tcPr>
          <w:p w14:paraId="1BB828B8" w14:textId="71991E7F" w:rsidR="00526B6C" w:rsidRDefault="00526B6C" w:rsidP="00FC659E">
            <w:pPr>
              <w:pStyle w:val="a"/>
              <w:rPr>
                <w:ins w:id="577" w:author="MartaAbkhiz" w:date="2025-09-28T22:16:00Z"/>
                <w:szCs w:val="22"/>
              </w:rPr>
            </w:pPr>
            <w:ins w:id="578" w:author="MartaAbkhiz" w:date="2025-09-28T22:18:00Z">
              <w:r w:rsidRPr="00BA65B8">
                <w:rPr>
                  <w:noProof/>
                </w:rPr>
                <w:drawing>
                  <wp:inline distT="0" distB="0" distL="0" distR="0" wp14:anchorId="1A33F41C" wp14:editId="5D63A289">
                    <wp:extent cx="2442790" cy="610697"/>
                    <wp:effectExtent l="0" t="0" r="0" b="0"/>
                    <wp:docPr id="639110482" name="Picture 6391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08371352" w14:textId="77777777" w:rsidTr="00B21CA9">
        <w:trPr>
          <w:trHeight w:val="720"/>
          <w:jc w:val="center"/>
          <w:ins w:id="579" w:author="MartaAbkhiz" w:date="2025-09-28T22:16:00Z"/>
          <w:trPrChange w:id="580" w:author="Mosen Bakhtiari" w:date="2025-10-07T23:56:00Z">
            <w:trPr>
              <w:trHeight w:val="2016"/>
              <w:jc w:val="center"/>
            </w:trPr>
          </w:trPrChange>
        </w:trPr>
        <w:tc>
          <w:tcPr>
            <w:tcW w:w="3955" w:type="dxa"/>
            <w:vAlign w:val="center"/>
            <w:tcPrChange w:id="581" w:author="Mosen Bakhtiari" w:date="2025-10-07T23:56:00Z">
              <w:tcPr>
                <w:tcW w:w="3955" w:type="dxa"/>
                <w:vAlign w:val="center"/>
              </w:tcPr>
            </w:tcPrChange>
          </w:tcPr>
          <w:p w14:paraId="5373D2DD" w14:textId="7C5B0207" w:rsidR="00526B6C" w:rsidRPr="00BA65B8" w:rsidRDefault="00526B6C" w:rsidP="00FC659E">
            <w:pPr>
              <w:pStyle w:val="a"/>
              <w:rPr>
                <w:ins w:id="582" w:author="MartaAbkhiz" w:date="2025-09-28T22:16:00Z"/>
                <w:noProof/>
              </w:rPr>
            </w:pPr>
            <w:ins w:id="583" w:author="MartaAbkhiz" w:date="2025-09-28T22:18:00Z">
              <w:r w:rsidRPr="00BA65B8">
                <w:rPr>
                  <w:noProof/>
                </w:rPr>
                <w:drawing>
                  <wp:inline distT="0" distB="0" distL="0" distR="0" wp14:anchorId="4A69D3EF" wp14:editId="4B7D3791">
                    <wp:extent cx="2361833" cy="341630"/>
                    <wp:effectExtent l="0" t="0" r="635" b="1270"/>
                    <wp:docPr id="1346641267" name="Picture 134664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7" cstate="print">
                              <a:extLst>
                                <a:ext uri="{28A0092B-C50C-407E-A947-70E740481C1C}">
                                  <a14:useLocalDpi xmlns:a14="http://schemas.microsoft.com/office/drawing/2010/main" val="0"/>
                                </a:ext>
                              </a:extLst>
                            </a:blip>
                            <a:srcRect t="1787" r="1330" b="41124"/>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84" w:author="Mosen Bakhtiari" w:date="2025-10-07T23:56:00Z">
              <w:tcPr>
                <w:tcW w:w="4207" w:type="dxa"/>
                <w:vAlign w:val="center"/>
              </w:tcPr>
            </w:tcPrChange>
          </w:tcPr>
          <w:p w14:paraId="1D6D4AD1" w14:textId="67CB4C88" w:rsidR="00526B6C" w:rsidRPr="00BA65B8" w:rsidRDefault="00526B6C" w:rsidP="00FC659E">
            <w:pPr>
              <w:pStyle w:val="a"/>
              <w:rPr>
                <w:ins w:id="585" w:author="MartaAbkhiz" w:date="2025-09-28T22:16:00Z"/>
                <w:noProof/>
              </w:rPr>
            </w:pPr>
            <w:ins w:id="586" w:author="MartaAbkhiz" w:date="2025-09-28T22:18:00Z">
              <w:r w:rsidRPr="00BA65B8">
                <w:rPr>
                  <w:noProof/>
                </w:rPr>
                <w:drawing>
                  <wp:inline distT="0" distB="0" distL="0" distR="0" wp14:anchorId="7D43F8F6" wp14:editId="2E9EEE97">
                    <wp:extent cx="2366210" cy="320040"/>
                    <wp:effectExtent l="0" t="0" r="0" b="3810"/>
                    <wp:docPr id="1634222283" name="Picture 163422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8" cstate="print">
                              <a:extLst>
                                <a:ext uri="{28A0092B-C50C-407E-A947-70E740481C1C}">
                                  <a14:useLocalDpi xmlns:a14="http://schemas.microsoft.com/office/drawing/2010/main" val="0"/>
                                </a:ext>
                              </a:extLst>
                            </a:blip>
                            <a:srcRect t="4911" r="1078" b="41570"/>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587" w:author="Mosen Bakhtiari" w:date="2025-10-07T23:56:00Z">
              <w:tcPr>
                <w:tcW w:w="3898" w:type="dxa"/>
                <w:vAlign w:val="center"/>
              </w:tcPr>
            </w:tcPrChange>
          </w:tcPr>
          <w:p w14:paraId="04DC084D" w14:textId="6E7CFA58" w:rsidR="00526B6C" w:rsidRPr="00BA65B8" w:rsidRDefault="00941F62" w:rsidP="00FC659E">
            <w:pPr>
              <w:pStyle w:val="a"/>
              <w:rPr>
                <w:ins w:id="588" w:author="MartaAbkhiz" w:date="2025-09-28T22:16:00Z"/>
                <w:noProof/>
              </w:rPr>
            </w:pPr>
            <w:ins w:id="589" w:author="Mosen Bakhtiari" w:date="2025-10-07T23:08:00Z">
              <w:r w:rsidRPr="00BA65B8">
                <w:rPr>
                  <w:noProof/>
                </w:rPr>
                <w:drawing>
                  <wp:inline distT="0" distB="0" distL="0" distR="0" wp14:anchorId="4B9CF176" wp14:editId="41421FAE">
                    <wp:extent cx="2364105" cy="317657"/>
                    <wp:effectExtent l="0" t="0" r="0" b="6350"/>
                    <wp:docPr id="207972939" name="Picture 20797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119" cstate="print">
                              <a:extLst>
                                <a:ext uri="{28A0092B-C50C-407E-A947-70E740481C1C}">
                                  <a14:useLocalDpi xmlns:a14="http://schemas.microsoft.com/office/drawing/2010/main" val="0"/>
                                </a:ext>
                              </a:extLst>
                            </a:blip>
                            <a:srcRect t="4911" r="1098" b="41932"/>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ins>
            <w:ins w:id="590" w:author="MartaAbkhiz" w:date="2025-09-28T22:18:00Z">
              <w:del w:id="591" w:author="Mosen Bakhtiari" w:date="2025-10-07T22:58:00Z">
                <w:r w:rsidR="00526B6C" w:rsidRPr="00BA65B8" w:rsidDel="00CD1125">
                  <w:rPr>
                    <w:noProof/>
                  </w:rPr>
                  <w:drawing>
                    <wp:inline distT="0" distB="0" distL="0" distR="0" wp14:anchorId="59A3CDF1" wp14:editId="4DCF1D58">
                      <wp:extent cx="2362200" cy="635570"/>
                      <wp:effectExtent l="0" t="0" r="0" b="0"/>
                      <wp:docPr id="126494099" name="Picture 1264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14:paraId="6D7B4968" w14:textId="77777777" w:rsidTr="00526B6C">
        <w:trPr>
          <w:trHeight w:val="1440"/>
          <w:jc w:val="center"/>
          <w:ins w:id="592" w:author="MartaAbkhiz" w:date="2025-09-28T22:16:00Z"/>
          <w:trPrChange w:id="593" w:author="MartaAbkhiz" w:date="2025-09-28T22:18:00Z">
            <w:trPr>
              <w:trHeight w:val="2016"/>
              <w:jc w:val="center"/>
            </w:trPr>
          </w:trPrChange>
        </w:trPr>
        <w:tc>
          <w:tcPr>
            <w:tcW w:w="3955" w:type="dxa"/>
            <w:vAlign w:val="center"/>
            <w:tcPrChange w:id="594" w:author="MartaAbkhiz" w:date="2025-09-28T22:18:00Z">
              <w:tcPr>
                <w:tcW w:w="3955" w:type="dxa"/>
                <w:vAlign w:val="center"/>
              </w:tcPr>
            </w:tcPrChange>
          </w:tcPr>
          <w:p w14:paraId="0917B999" w14:textId="2D7167CF" w:rsidR="00526B6C" w:rsidRDefault="00526B6C" w:rsidP="00FC659E">
            <w:pPr>
              <w:pStyle w:val="a"/>
              <w:rPr>
                <w:ins w:id="595" w:author="MartaAbkhiz" w:date="2025-09-28T22:16:00Z"/>
                <w:szCs w:val="22"/>
              </w:rPr>
            </w:pPr>
            <w:ins w:id="596" w:author="MartaAbkhiz" w:date="2025-09-28T22:18:00Z">
              <w:r w:rsidRPr="00BA65B8">
                <w:rPr>
                  <w:noProof/>
                </w:rPr>
                <w:lastRenderedPageBreak/>
                <w:drawing>
                  <wp:inline distT="0" distB="0" distL="0" distR="0" wp14:anchorId="72A84684" wp14:editId="4193C7C5">
                    <wp:extent cx="2442790" cy="610697"/>
                    <wp:effectExtent l="0" t="0" r="0" b="0"/>
                    <wp:docPr id="322471304" name="Picture 3224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97" w:author="MartaAbkhiz" w:date="2025-09-28T22:18:00Z">
              <w:tcPr>
                <w:tcW w:w="4207" w:type="dxa"/>
                <w:vAlign w:val="center"/>
              </w:tcPr>
            </w:tcPrChange>
          </w:tcPr>
          <w:p w14:paraId="6E37C606" w14:textId="0E9F17E6" w:rsidR="00526B6C" w:rsidRDefault="00526B6C" w:rsidP="00FC659E">
            <w:pPr>
              <w:pStyle w:val="a"/>
              <w:rPr>
                <w:ins w:id="598" w:author="MartaAbkhiz" w:date="2025-09-28T22:16:00Z"/>
                <w:szCs w:val="22"/>
              </w:rPr>
            </w:pPr>
            <w:ins w:id="599" w:author="MartaAbkhiz" w:date="2025-09-28T22:18:00Z">
              <w:r w:rsidRPr="00BA65B8">
                <w:rPr>
                  <w:noProof/>
                </w:rPr>
                <w:drawing>
                  <wp:inline distT="0" distB="0" distL="0" distR="0" wp14:anchorId="08647CE5" wp14:editId="2F5DEE82">
                    <wp:extent cx="2442790" cy="610697"/>
                    <wp:effectExtent l="0" t="0" r="0" b="0"/>
                    <wp:docPr id="810067784" name="Picture 810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00" w:author="MartaAbkhiz" w:date="2025-09-28T22:18:00Z">
              <w:tcPr>
                <w:tcW w:w="3898" w:type="dxa"/>
                <w:vAlign w:val="center"/>
              </w:tcPr>
            </w:tcPrChange>
          </w:tcPr>
          <w:p w14:paraId="6CB4C1CA" w14:textId="1EE12032" w:rsidR="00526B6C" w:rsidRDefault="00526B6C" w:rsidP="00FC659E">
            <w:pPr>
              <w:pStyle w:val="a"/>
              <w:rPr>
                <w:ins w:id="601" w:author="MartaAbkhiz" w:date="2025-09-28T22:16:00Z"/>
                <w:szCs w:val="22"/>
              </w:rPr>
            </w:pPr>
            <w:ins w:id="602" w:author="MartaAbkhiz" w:date="2025-09-28T22:18:00Z">
              <w:del w:id="603" w:author="Mosen Bakhtiari" w:date="2025-10-07T22:58:00Z">
                <w:r w:rsidRPr="00BA65B8" w:rsidDel="00CD1125">
                  <w:rPr>
                    <w:noProof/>
                  </w:rPr>
                  <w:drawing>
                    <wp:inline distT="0" distB="0" distL="0" distR="0" wp14:anchorId="2E33A0B4" wp14:editId="3D9CDE27">
                      <wp:extent cx="2399732" cy="638175"/>
                      <wp:effectExtent l="0" t="0" r="635" b="0"/>
                      <wp:docPr id="897693866" name="Picture 89769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14:paraId="7AA59660" w14:textId="77777777" w:rsidTr="00B21CA9">
        <w:trPr>
          <w:trHeight w:val="720"/>
          <w:jc w:val="center"/>
          <w:ins w:id="604" w:author="MartaAbkhiz" w:date="2025-09-28T22:16:00Z"/>
          <w:trPrChange w:id="605" w:author="Mosen Bakhtiari" w:date="2025-10-07T23:56:00Z">
            <w:trPr>
              <w:trHeight w:val="2016"/>
              <w:jc w:val="center"/>
            </w:trPr>
          </w:trPrChange>
        </w:trPr>
        <w:tc>
          <w:tcPr>
            <w:tcW w:w="3955" w:type="dxa"/>
            <w:vAlign w:val="center"/>
            <w:tcPrChange w:id="606" w:author="Mosen Bakhtiari" w:date="2025-10-07T23:56:00Z">
              <w:tcPr>
                <w:tcW w:w="3955" w:type="dxa"/>
                <w:vAlign w:val="center"/>
              </w:tcPr>
            </w:tcPrChange>
          </w:tcPr>
          <w:p w14:paraId="24761CB3" w14:textId="56D8C0A0" w:rsidR="00526B6C" w:rsidRPr="00BA65B8" w:rsidRDefault="00526B6C" w:rsidP="00FC659E">
            <w:pPr>
              <w:pStyle w:val="a"/>
              <w:rPr>
                <w:ins w:id="607" w:author="MartaAbkhiz" w:date="2025-09-28T22:16:00Z"/>
                <w:noProof/>
              </w:rPr>
            </w:pPr>
            <w:ins w:id="608" w:author="MartaAbkhiz" w:date="2025-09-28T22:18:00Z">
              <w:r w:rsidRPr="00BA65B8">
                <w:rPr>
                  <w:noProof/>
                </w:rPr>
                <w:drawing>
                  <wp:inline distT="0" distB="0" distL="0" distR="0" wp14:anchorId="5462A3B3" wp14:editId="229829AB">
                    <wp:extent cx="2367815" cy="329565"/>
                    <wp:effectExtent l="0" t="0" r="0" b="0"/>
                    <wp:docPr id="678311720" name="Picture 67831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4" cstate="print">
                              <a:extLst>
                                <a:ext uri="{28A0092B-C50C-407E-A947-70E740481C1C}">
                                  <a14:useLocalDpi xmlns:a14="http://schemas.microsoft.com/office/drawing/2010/main" val="0"/>
                                </a:ext>
                              </a:extLst>
                            </a:blip>
                            <a:srcRect t="3613" r="1121" b="41337"/>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609" w:author="Mosen Bakhtiari" w:date="2025-10-07T23:56:00Z">
              <w:tcPr>
                <w:tcW w:w="4207" w:type="dxa"/>
                <w:vAlign w:val="center"/>
              </w:tcPr>
            </w:tcPrChange>
          </w:tcPr>
          <w:p w14:paraId="6237B726" w14:textId="07979455" w:rsidR="00526B6C" w:rsidRPr="00BA65B8" w:rsidRDefault="00526B6C" w:rsidP="00FC659E">
            <w:pPr>
              <w:pStyle w:val="a"/>
              <w:rPr>
                <w:ins w:id="610" w:author="MartaAbkhiz" w:date="2025-09-28T22:16:00Z"/>
                <w:noProof/>
              </w:rPr>
            </w:pPr>
            <w:ins w:id="611" w:author="MartaAbkhiz" w:date="2025-09-28T22:18:00Z">
              <w:r w:rsidRPr="00BA65B8">
                <w:rPr>
                  <w:noProof/>
                </w:rPr>
                <w:drawing>
                  <wp:inline distT="0" distB="0" distL="0" distR="0" wp14:anchorId="5D223687" wp14:editId="7114AD1D">
                    <wp:extent cx="2367815" cy="321945"/>
                    <wp:effectExtent l="0" t="0" r="0" b="1905"/>
                    <wp:docPr id="658104875" name="Picture 6581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5" cstate="print">
                              <a:extLst>
                                <a:ext uri="{28A0092B-C50C-407E-A947-70E740481C1C}">
                                  <a14:useLocalDpi xmlns:a14="http://schemas.microsoft.com/office/drawing/2010/main" val="0"/>
                                </a:ext>
                              </a:extLst>
                            </a:blip>
                            <a:srcRect t="4416" r="1061" b="41774"/>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12" w:author="Mosen Bakhtiari" w:date="2025-10-07T23:56:00Z">
              <w:tcPr>
                <w:tcW w:w="3898" w:type="dxa"/>
                <w:vAlign w:val="center"/>
              </w:tcPr>
            </w:tcPrChange>
          </w:tcPr>
          <w:p w14:paraId="0E7A0885" w14:textId="527AEE83" w:rsidR="00526B6C" w:rsidRPr="00BA65B8" w:rsidRDefault="00526B6C" w:rsidP="00FC659E">
            <w:pPr>
              <w:pStyle w:val="a"/>
              <w:rPr>
                <w:ins w:id="613" w:author="MartaAbkhiz" w:date="2025-09-28T22:16:00Z"/>
                <w:noProof/>
              </w:rPr>
            </w:pPr>
            <w:ins w:id="614" w:author="MartaAbkhiz" w:date="2025-09-28T22:18:00Z">
              <w:del w:id="615" w:author="Mosen Bakhtiari" w:date="2025-10-07T22:59:00Z">
                <w:r w:rsidRPr="00BA65B8" w:rsidDel="00CD1125">
                  <w:rPr>
                    <w:noProof/>
                  </w:rPr>
                  <w:drawing>
                    <wp:inline distT="0" distB="0" distL="0" distR="0" wp14:anchorId="38CCAFE5" wp14:editId="511CFF37">
                      <wp:extent cx="2362200" cy="635570"/>
                      <wp:effectExtent l="0" t="0" r="0" b="0"/>
                      <wp:docPr id="898256418" name="Picture 8982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CD1125" w14:paraId="12F23346" w14:textId="70396500" w:rsidTr="00526B6C">
        <w:trPr>
          <w:trHeight w:val="1440"/>
          <w:jc w:val="center"/>
          <w:ins w:id="616" w:author="MartaAbkhiz" w:date="2025-09-28T22:16:00Z"/>
          <w:del w:id="617" w:author="Mosen Bakhtiari" w:date="2025-10-07T22:59:00Z"/>
          <w:trPrChange w:id="618" w:author="MartaAbkhiz" w:date="2025-09-28T22:18:00Z">
            <w:trPr>
              <w:trHeight w:val="2016"/>
              <w:jc w:val="center"/>
            </w:trPr>
          </w:trPrChange>
        </w:trPr>
        <w:tc>
          <w:tcPr>
            <w:tcW w:w="3955" w:type="dxa"/>
            <w:vAlign w:val="center"/>
            <w:tcPrChange w:id="619" w:author="MartaAbkhiz" w:date="2025-09-28T22:18:00Z">
              <w:tcPr>
                <w:tcW w:w="3955" w:type="dxa"/>
                <w:vAlign w:val="center"/>
              </w:tcPr>
            </w:tcPrChange>
          </w:tcPr>
          <w:p w14:paraId="2DBC11B2" w14:textId="6423FBA6" w:rsidR="00526B6C" w:rsidDel="00CD1125" w:rsidRDefault="00526B6C">
            <w:pPr>
              <w:pStyle w:val="a"/>
              <w:rPr>
                <w:ins w:id="620" w:author="MartaAbkhiz" w:date="2025-09-28T22:16:00Z"/>
                <w:del w:id="621" w:author="Mosen Bakhtiari" w:date="2025-10-07T22:59:00Z"/>
                <w:szCs w:val="22"/>
              </w:rPr>
            </w:pPr>
            <w:ins w:id="622" w:author="MartaAbkhiz" w:date="2025-09-28T22:18:00Z">
              <w:del w:id="623" w:author="Mosen Bakhtiari" w:date="2025-10-07T22:59:00Z">
                <w:r w:rsidRPr="00BA65B8" w:rsidDel="00CD1125">
                  <w:rPr>
                    <w:noProof/>
                  </w:rPr>
                  <w:drawing>
                    <wp:inline distT="0" distB="0" distL="0" distR="0" wp14:anchorId="23135333" wp14:editId="59D0B683">
                      <wp:extent cx="2399732" cy="638175"/>
                      <wp:effectExtent l="0" t="0" r="635" b="0"/>
                      <wp:docPr id="1077486091" name="Picture 107748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624" w:author="MartaAbkhiz" w:date="2025-09-28T22:18:00Z">
              <w:tcPr>
                <w:tcW w:w="4207" w:type="dxa"/>
                <w:vAlign w:val="center"/>
              </w:tcPr>
            </w:tcPrChange>
          </w:tcPr>
          <w:p w14:paraId="22FF9755" w14:textId="08DD8C01" w:rsidR="00526B6C" w:rsidDel="00CD1125" w:rsidRDefault="00526B6C">
            <w:pPr>
              <w:pStyle w:val="a"/>
              <w:rPr>
                <w:ins w:id="625" w:author="MartaAbkhiz" w:date="2025-09-28T22:16:00Z"/>
                <w:del w:id="626" w:author="Mosen Bakhtiari" w:date="2025-10-07T22:59:00Z"/>
                <w:szCs w:val="22"/>
              </w:rPr>
            </w:pPr>
            <w:ins w:id="627" w:author="MartaAbkhiz" w:date="2025-09-28T22:18:00Z">
              <w:del w:id="628" w:author="Mosen Bakhtiari" w:date="2025-10-07T22:59:00Z">
                <w:r w:rsidRPr="00BA65B8" w:rsidDel="00CD1125">
                  <w:rPr>
                    <w:noProof/>
                  </w:rPr>
                  <w:drawing>
                    <wp:inline distT="0" distB="0" distL="0" distR="0" wp14:anchorId="4359ADCB" wp14:editId="56B43136">
                      <wp:extent cx="2399732" cy="638175"/>
                      <wp:effectExtent l="0" t="0" r="635" b="0"/>
                      <wp:docPr id="1896293529" name="Picture 18962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629" w:author="MartaAbkhiz" w:date="2025-09-28T22:18:00Z">
              <w:tcPr>
                <w:tcW w:w="3898" w:type="dxa"/>
                <w:vAlign w:val="center"/>
              </w:tcPr>
            </w:tcPrChange>
          </w:tcPr>
          <w:p w14:paraId="425D5E29" w14:textId="4F2C43FF" w:rsidR="00526B6C" w:rsidDel="00CD1125" w:rsidRDefault="00526B6C">
            <w:pPr>
              <w:pStyle w:val="a"/>
              <w:rPr>
                <w:ins w:id="630" w:author="MartaAbkhiz" w:date="2025-09-28T22:16:00Z"/>
                <w:del w:id="631" w:author="Mosen Bakhtiari" w:date="2025-10-07T22:59:00Z"/>
                <w:szCs w:val="22"/>
              </w:rPr>
            </w:pPr>
            <w:ins w:id="632" w:author="MartaAbkhiz" w:date="2025-09-28T22:18:00Z">
              <w:del w:id="633" w:author="Mosen Bakhtiari" w:date="2025-10-07T22:59:00Z">
                <w:r w:rsidRPr="00BA65B8" w:rsidDel="00CD1125">
                  <w:rPr>
                    <w:noProof/>
                  </w:rPr>
                  <w:drawing>
                    <wp:inline distT="0" distB="0" distL="0" distR="0" wp14:anchorId="25FD6737" wp14:editId="2F1BC07C">
                      <wp:extent cx="2399732" cy="638175"/>
                      <wp:effectExtent l="0" t="0" r="635" b="0"/>
                      <wp:docPr id="177864081" name="Picture 1778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CD1125" w14:paraId="53E74C79" w14:textId="163BB2C0" w:rsidTr="00526B6C">
        <w:trPr>
          <w:trHeight w:val="1440"/>
          <w:jc w:val="center"/>
          <w:ins w:id="634" w:author="MartaAbkhiz" w:date="2025-09-28T22:17:00Z"/>
          <w:del w:id="635" w:author="Mosen Bakhtiari" w:date="2025-10-07T22:59:00Z"/>
          <w:trPrChange w:id="636" w:author="MartaAbkhiz" w:date="2025-09-28T22:18:00Z">
            <w:trPr>
              <w:trHeight w:val="2016"/>
              <w:jc w:val="center"/>
            </w:trPr>
          </w:trPrChange>
        </w:trPr>
        <w:tc>
          <w:tcPr>
            <w:tcW w:w="3955" w:type="dxa"/>
            <w:vAlign w:val="center"/>
            <w:tcPrChange w:id="637" w:author="MartaAbkhiz" w:date="2025-09-28T22:18:00Z">
              <w:tcPr>
                <w:tcW w:w="3955" w:type="dxa"/>
                <w:vAlign w:val="center"/>
              </w:tcPr>
            </w:tcPrChange>
          </w:tcPr>
          <w:p w14:paraId="5074FD99" w14:textId="333E3759" w:rsidR="00526B6C" w:rsidRPr="00BA65B8" w:rsidDel="00CD1125" w:rsidRDefault="00526B6C">
            <w:pPr>
              <w:pStyle w:val="a"/>
              <w:rPr>
                <w:ins w:id="638" w:author="MartaAbkhiz" w:date="2025-09-28T22:17:00Z"/>
                <w:del w:id="639" w:author="Mosen Bakhtiari" w:date="2025-10-07T22:59:00Z"/>
                <w:noProof/>
              </w:rPr>
            </w:pPr>
            <w:ins w:id="640" w:author="MartaAbkhiz" w:date="2025-09-28T22:18:00Z">
              <w:del w:id="641" w:author="Mosen Bakhtiari" w:date="2025-10-07T22:59:00Z">
                <w:r w:rsidRPr="00BA65B8" w:rsidDel="00CD1125">
                  <w:rPr>
                    <w:noProof/>
                  </w:rPr>
                  <w:drawing>
                    <wp:inline distT="0" distB="0" distL="0" distR="0" wp14:anchorId="4AF4E9C9" wp14:editId="0053EF9B">
                      <wp:extent cx="2362200" cy="635570"/>
                      <wp:effectExtent l="0" t="0" r="0" b="0"/>
                      <wp:docPr id="1109172150" name="Picture 110917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642" w:author="MartaAbkhiz" w:date="2025-09-28T22:18:00Z">
              <w:tcPr>
                <w:tcW w:w="4207" w:type="dxa"/>
                <w:vAlign w:val="center"/>
              </w:tcPr>
            </w:tcPrChange>
          </w:tcPr>
          <w:p w14:paraId="3331BAD6" w14:textId="079E8604" w:rsidR="00526B6C" w:rsidRPr="00BA65B8" w:rsidDel="00CD1125" w:rsidRDefault="00526B6C">
            <w:pPr>
              <w:pStyle w:val="a"/>
              <w:rPr>
                <w:ins w:id="643" w:author="MartaAbkhiz" w:date="2025-09-28T22:17:00Z"/>
                <w:del w:id="644" w:author="Mosen Bakhtiari" w:date="2025-10-07T22:59:00Z"/>
                <w:noProof/>
              </w:rPr>
            </w:pPr>
            <w:ins w:id="645" w:author="MartaAbkhiz" w:date="2025-09-28T22:18:00Z">
              <w:del w:id="646" w:author="Mosen Bakhtiari" w:date="2025-10-07T22:59:00Z">
                <w:r w:rsidRPr="00BA65B8" w:rsidDel="00CD1125">
                  <w:rPr>
                    <w:noProof/>
                  </w:rPr>
                  <w:drawing>
                    <wp:inline distT="0" distB="0" distL="0" distR="0" wp14:anchorId="1826CAE6" wp14:editId="1067FCA5">
                      <wp:extent cx="2362200" cy="635570"/>
                      <wp:effectExtent l="0" t="0" r="0" b="0"/>
                      <wp:docPr id="691873662" name="Picture 6918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647" w:author="MartaAbkhiz" w:date="2025-09-28T22:18:00Z">
              <w:tcPr>
                <w:tcW w:w="3898" w:type="dxa"/>
                <w:vAlign w:val="center"/>
              </w:tcPr>
            </w:tcPrChange>
          </w:tcPr>
          <w:p w14:paraId="15D97EEF" w14:textId="68DA354D" w:rsidR="00526B6C" w:rsidRPr="00BA65B8" w:rsidDel="00CD1125" w:rsidRDefault="00526B6C">
            <w:pPr>
              <w:pStyle w:val="a"/>
              <w:rPr>
                <w:ins w:id="648" w:author="MartaAbkhiz" w:date="2025-09-28T22:17:00Z"/>
                <w:del w:id="649" w:author="Mosen Bakhtiari" w:date="2025-10-07T22:59:00Z"/>
                <w:noProof/>
              </w:rPr>
            </w:pPr>
            <w:ins w:id="650" w:author="MartaAbkhiz" w:date="2025-09-28T22:18:00Z">
              <w:del w:id="651" w:author="Mosen Bakhtiari" w:date="2025-10-07T22:59:00Z">
                <w:r w:rsidRPr="00BA65B8" w:rsidDel="00CD1125">
                  <w:rPr>
                    <w:noProof/>
                  </w:rPr>
                  <w:drawing>
                    <wp:inline distT="0" distB="0" distL="0" distR="0" wp14:anchorId="700A905A" wp14:editId="04D592A8">
                      <wp:extent cx="2362200" cy="635570"/>
                      <wp:effectExtent l="0" t="0" r="0" b="0"/>
                      <wp:docPr id="1032312547" name="Picture 10323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bl>
    <w:p w14:paraId="69412BB8" w14:textId="77777777" w:rsidR="00B21CA9" w:rsidRDefault="00B21CA9" w:rsidP="00B21CA9">
      <w:pPr>
        <w:spacing w:after="0" w:line="240" w:lineRule="auto"/>
        <w:jc w:val="center"/>
        <w:rPr>
          <w:ins w:id="652" w:author="Mosen Bakhtiari" w:date="2025-10-07T23:56:00Z"/>
          <w:rFonts w:ascii="Georgia" w:hAnsi="Georgia" w:cstheme="minorHAnsi"/>
          <w:rtl/>
        </w:rPr>
      </w:pPr>
      <w:ins w:id="653" w:author="Mosen Bakhtiari" w:date="2025-10-07T23:56:00Z">
        <w:r w:rsidRPr="00BA65B8">
          <w:rPr>
            <w:rFonts w:ascii="Georgia" w:hAnsi="Georgia" w:cstheme="minorHAnsi"/>
          </w:rPr>
          <w:t xml:space="preserve">Fig. </w:t>
        </w:r>
        <w:r>
          <w:rPr>
            <w:rFonts w:ascii="Georgia" w:hAnsi="Georgia" w:cstheme="minorHAnsi"/>
          </w:rPr>
          <w:t>8</w:t>
        </w:r>
        <w:r w:rsidRPr="00BA65B8">
          <w:rPr>
            <w:rFonts w:ascii="Georgia" w:hAnsi="Georgia" w:cstheme="minorHAnsi"/>
          </w:rPr>
          <w:t xml:space="preserve">. Trend and seasonality components of monthly discharge trending for </w:t>
        </w:r>
        <w:r>
          <w:rPr>
            <w:rFonts w:ascii="Georgia" w:hAnsi="Georgia" w:cstheme="minorHAnsi"/>
          </w:rPr>
          <w:t>close-dam</w:t>
        </w:r>
        <w:r w:rsidRPr="00BA65B8">
          <w:rPr>
            <w:rFonts w:ascii="Georgia" w:hAnsi="Georgia" w:cstheme="minorHAnsi"/>
          </w:rPr>
          <w:t xml:space="preserve"> stations </w:t>
        </w:r>
        <w:commentRangeStart w:id="654"/>
        <w:r w:rsidRPr="00BA65B8">
          <w:rPr>
            <w:rFonts w:ascii="Georgia" w:hAnsi="Georgia" w:cstheme="minorHAnsi"/>
          </w:rPr>
          <w:t xml:space="preserve">with trend. </w:t>
        </w:r>
        <w:commentRangeEnd w:id="654"/>
        <w:r w:rsidRPr="00BA65B8">
          <w:rPr>
            <w:rStyle w:val="CommentReference"/>
            <w:rFonts w:ascii="Georgia" w:hAnsi="Georgia"/>
            <w:sz w:val="22"/>
            <w:szCs w:val="22"/>
            <w:rtl/>
          </w:rPr>
          <w:commentReference w:id="654"/>
        </w:r>
      </w:ins>
    </w:p>
    <w:p w14:paraId="704752FD" w14:textId="0EB13D09" w:rsidR="00526B6C" w:rsidDel="00B21CA9" w:rsidRDefault="00526B6C" w:rsidP="00812915">
      <w:pPr>
        <w:spacing w:after="0" w:line="240" w:lineRule="auto"/>
        <w:jc w:val="center"/>
        <w:rPr>
          <w:ins w:id="655" w:author="MartaAbkhiz" w:date="2025-09-28T22:16:00Z"/>
          <w:del w:id="656" w:author="Mosen Bakhtiari" w:date="2025-10-07T23:56:00Z"/>
          <w:rFonts w:ascii="Georgia" w:hAnsi="Georgia" w:cstheme="minorHAnsi"/>
          <w:rtl/>
        </w:rPr>
      </w:pPr>
    </w:p>
    <w:p w14:paraId="2E394FCC" w14:textId="407F4209" w:rsidR="00526B6C" w:rsidDel="00B21CA9" w:rsidRDefault="00526B6C" w:rsidP="00812915">
      <w:pPr>
        <w:spacing w:after="0" w:line="240" w:lineRule="auto"/>
        <w:jc w:val="center"/>
        <w:rPr>
          <w:ins w:id="657" w:author="MartaAbkhiz" w:date="2025-09-28T22:16:00Z"/>
          <w:del w:id="658" w:author="Mosen Bakhtiari" w:date="2025-10-07T23:56:00Z"/>
          <w:rFonts w:ascii="Georgia" w:hAnsi="Georgia" w:cstheme="minorHAnsi"/>
          <w:rtl/>
        </w:rPr>
      </w:pPr>
    </w:p>
    <w:p w14:paraId="7C7D39AD" w14:textId="6D151CD9" w:rsidR="00526B6C" w:rsidDel="00B21CA9" w:rsidRDefault="00526B6C" w:rsidP="00812915">
      <w:pPr>
        <w:spacing w:after="0" w:line="240" w:lineRule="auto"/>
        <w:jc w:val="center"/>
        <w:rPr>
          <w:ins w:id="659" w:author="MartaAbkhiz" w:date="2025-09-28T22:16:00Z"/>
          <w:del w:id="660" w:author="Mosen Bakhtiari" w:date="2025-10-07T23:56:00Z"/>
          <w:rFonts w:ascii="Georgia" w:hAnsi="Georgia" w:cstheme="minorHAnsi"/>
          <w:rtl/>
        </w:rPr>
      </w:pPr>
    </w:p>
    <w:p w14:paraId="54EA7E1D" w14:textId="77777777" w:rsidR="00526B6C" w:rsidRDefault="00526B6C" w:rsidP="00812915">
      <w:pPr>
        <w:spacing w:after="0" w:line="240" w:lineRule="auto"/>
        <w:jc w:val="center"/>
        <w:rPr>
          <w:ins w:id="661" w:author="MartaAbkhiz" w:date="2025-09-28T22:16:00Z"/>
          <w:rFonts w:ascii="Georgia" w:hAnsi="Georgia" w:cstheme="minorHAnsi"/>
          <w:rtl/>
        </w:rPr>
      </w:pPr>
    </w:p>
    <w:p w14:paraId="2052E178" w14:textId="77777777" w:rsidR="00526B6C" w:rsidRDefault="00526B6C" w:rsidP="00812915">
      <w:pPr>
        <w:spacing w:after="0" w:line="240" w:lineRule="auto"/>
        <w:jc w:val="center"/>
        <w:rPr>
          <w:ins w:id="662" w:author="MartaAbkhiz" w:date="2025-09-28T22:16:00Z"/>
          <w:rFonts w:ascii="Georgia" w:hAnsi="Georgia" w:cstheme="minorHAnsi"/>
          <w:rtl/>
        </w:rPr>
      </w:pPr>
    </w:p>
    <w:p w14:paraId="67893E9B" w14:textId="0570B07E" w:rsidR="00526B6C" w:rsidRPr="00BA65B8" w:rsidDel="00526B6C" w:rsidRDefault="00526B6C" w:rsidP="00812915">
      <w:pPr>
        <w:spacing w:after="0" w:line="240" w:lineRule="auto"/>
        <w:jc w:val="center"/>
        <w:rPr>
          <w:del w:id="663" w:author="MartaAbkhiz" w:date="2025-09-28T22:19:00Z"/>
          <w:rFonts w:ascii="Georgia" w:hAnsi="Georgia" w:cstheme="minorHAnsi"/>
          <w:rtl/>
        </w:rPr>
      </w:pPr>
    </w:p>
    <w:p w14:paraId="1F333F70" w14:textId="2D770622" w:rsidR="007A759F" w:rsidRPr="00BA65B8" w:rsidDel="00526B6C" w:rsidRDefault="007A759F" w:rsidP="00812915">
      <w:pPr>
        <w:spacing w:after="0" w:line="240" w:lineRule="auto"/>
        <w:jc w:val="center"/>
        <w:rPr>
          <w:del w:id="664" w:author="MartaAbkhiz" w:date="2025-09-28T22:19:00Z"/>
          <w:rFonts w:ascii="Georgia" w:hAnsi="Georgia" w:cstheme="minorHAnsi"/>
        </w:rPr>
      </w:pPr>
    </w:p>
    <w:bookmarkEnd w:id="532"/>
    <w:p w14:paraId="5E2DB85C" w14:textId="0EC885C8" w:rsidR="00130AE2" w:rsidRPr="00BA65B8" w:rsidRDefault="00A035FB" w:rsidP="00811C9D">
      <w:pPr>
        <w:jc w:val="lowKashida"/>
        <w:rPr>
          <w:rFonts w:ascii="Georgia" w:hAnsi="Georgia" w:cstheme="minorHAnsi"/>
          <w:noProof/>
        </w:rPr>
      </w:pPr>
      <w:r w:rsidRPr="00BA65B8">
        <w:rPr>
          <w:rFonts w:ascii="Georgia" w:hAnsi="Georgia" w:cstheme="minorHAnsi"/>
          <w:noProof/>
        </w:rPr>
        <w:t xml:space="preserve">Fig. </w:t>
      </w:r>
      <w:r w:rsidR="006D4915">
        <w:rPr>
          <w:rFonts w:ascii="Georgia" w:hAnsi="Georgia" w:cstheme="minorHAnsi"/>
          <w:noProof/>
        </w:rPr>
        <w:t>9</w:t>
      </w:r>
      <w:r w:rsidR="006D4915" w:rsidRPr="00BA65B8">
        <w:rPr>
          <w:rFonts w:ascii="Georgia" w:hAnsi="Georgia" w:cstheme="minorHAnsi"/>
          <w:noProof/>
        </w:rPr>
        <w:t xml:space="preserve"> </w:t>
      </w:r>
      <w:r w:rsidRPr="00BA65B8">
        <w:rPr>
          <w:rFonts w:ascii="Georgia" w:hAnsi="Georgia" w:cstheme="minorHAnsi"/>
          <w:noProof/>
        </w:rPr>
        <w:t xml:space="preserve">shows the monthly trends of </w:t>
      </w:r>
      <w:r w:rsidR="00B74441">
        <w:rPr>
          <w:rFonts w:ascii="Georgia" w:hAnsi="Georgia" w:cstheme="minorHAnsi"/>
          <w:noProof/>
        </w:rPr>
        <w:t>close-dam</w:t>
      </w:r>
      <w:r w:rsidRPr="00BA65B8">
        <w:rPr>
          <w:rFonts w:ascii="Georgia" w:hAnsi="Georgia" w:cstheme="minorHAnsi"/>
          <w:noProof/>
        </w:rPr>
        <w:t xml:space="preserve"> stations </w:t>
      </w:r>
      <w:r w:rsidR="00811C9D" w:rsidRPr="00BA65B8">
        <w:rPr>
          <w:rFonts w:ascii="Georgia" w:hAnsi="Georgia" w:cstheme="minorHAnsi"/>
          <w:noProof/>
        </w:rPr>
        <w:t xml:space="preserve">from </w:t>
      </w:r>
      <w:r w:rsidRPr="00BA65B8">
        <w:rPr>
          <w:rFonts w:ascii="Georgia" w:hAnsi="Georgia" w:cstheme="minorHAnsi"/>
          <w:noProof/>
        </w:rPr>
        <w:t xml:space="preserve">1979 to the year of dam construction. Fig. </w:t>
      </w:r>
      <w:r w:rsidR="006D4915">
        <w:rPr>
          <w:rFonts w:ascii="Georgia" w:hAnsi="Georgia" w:cstheme="minorHAnsi"/>
          <w:noProof/>
        </w:rPr>
        <w:t>10</w:t>
      </w:r>
      <w:r w:rsidR="006D4915" w:rsidRPr="00BA65B8">
        <w:rPr>
          <w:rFonts w:ascii="Georgia" w:hAnsi="Georgia" w:cstheme="minorHAnsi"/>
          <w:noProof/>
        </w:rPr>
        <w:t xml:space="preserve"> </w:t>
      </w:r>
      <w:r w:rsidRPr="00BA65B8">
        <w:rPr>
          <w:rFonts w:ascii="Georgia" w:hAnsi="Georgia" w:cstheme="minorHAnsi"/>
          <w:noProof/>
        </w:rPr>
        <w:t>shows the trend and seasonality components of those time series. Only 2 stations</w:t>
      </w:r>
      <w:r w:rsidR="00811C9D" w:rsidRPr="00BA65B8">
        <w:rPr>
          <w:rFonts w:ascii="Georgia" w:hAnsi="Georgia" w:cstheme="minorHAnsi"/>
          <w:noProof/>
        </w:rPr>
        <w:t>,</w:t>
      </w:r>
      <w:r w:rsidRPr="00BA65B8">
        <w:rPr>
          <w:rFonts w:ascii="Georgia" w:hAnsi="Georgia" w:cstheme="minorHAnsi"/>
          <w:noProof/>
        </w:rPr>
        <w:t xml:space="preserve"> including Lower Kaleköy and Ilissu, demonstrated a decreasing monthly flow trend during the period</w:t>
      </w:r>
      <w:r w:rsidR="00811C9D" w:rsidRPr="00BA65B8">
        <w:rPr>
          <w:rFonts w:ascii="Georgia" w:hAnsi="Georgia" w:cstheme="minorHAnsi"/>
          <w:noProof/>
        </w:rPr>
        <w:t>,</w:t>
      </w:r>
      <w:r w:rsidRPr="00BA65B8">
        <w:rPr>
          <w:rFonts w:ascii="Georgia" w:hAnsi="Georgia" w:cstheme="minorHAnsi"/>
          <w:noProof/>
        </w:rPr>
        <w:t xml:space="preserve"> while the remaining stations had</w:t>
      </w:r>
      <w:r w:rsidR="00E03D83" w:rsidRPr="00BA65B8">
        <w:rPr>
          <w:rFonts w:ascii="Georgia" w:hAnsi="Georgia" w:cstheme="minorHAnsi"/>
          <w:noProof/>
        </w:rPr>
        <w:t xml:space="preserve"> no </w:t>
      </w:r>
      <w:r w:rsidRPr="00BA65B8">
        <w:rPr>
          <w:rFonts w:ascii="Georgia" w:hAnsi="Georgia" w:cstheme="minorHAnsi"/>
          <w:noProof/>
        </w:rPr>
        <w:t xml:space="preserve">trend. </w:t>
      </w:r>
      <w:r w:rsidR="00130AE2" w:rsidRPr="00BA65B8">
        <w:rPr>
          <w:rFonts w:ascii="Georgia" w:hAnsi="Georgia" w:cstheme="minorHAnsi"/>
          <w:noProof/>
        </w:rPr>
        <w:t xml:space="preserve">Fig. </w:t>
      </w:r>
      <w:r w:rsidR="006D4915">
        <w:rPr>
          <w:rFonts w:ascii="Georgia" w:hAnsi="Georgia" w:cstheme="minorHAnsi"/>
          <w:noProof/>
        </w:rPr>
        <w:t>11</w:t>
      </w:r>
      <w:r w:rsidR="006D4915" w:rsidRPr="00BA65B8">
        <w:rPr>
          <w:rFonts w:ascii="Georgia" w:hAnsi="Georgia" w:cstheme="minorHAnsi"/>
          <w:noProof/>
        </w:rPr>
        <w:t xml:space="preserve"> </w:t>
      </w:r>
      <w:r w:rsidR="00130AE2" w:rsidRPr="00BA65B8">
        <w:rPr>
          <w:rFonts w:ascii="Georgia" w:hAnsi="Georgia" w:cstheme="minorHAnsi"/>
          <w:noProof/>
        </w:rPr>
        <w:t xml:space="preserve">presents the monthly trends of </w:t>
      </w:r>
      <w:r w:rsidR="00B74441">
        <w:rPr>
          <w:rFonts w:ascii="Georgia" w:hAnsi="Georgia" w:cstheme="minorHAnsi"/>
          <w:noProof/>
        </w:rPr>
        <w:t>close-dam</w:t>
      </w:r>
      <w:r w:rsidR="00130AE2" w:rsidRPr="00BA65B8">
        <w:rPr>
          <w:rFonts w:ascii="Georgia" w:hAnsi="Georgia" w:cstheme="minorHAnsi"/>
          <w:noProof/>
        </w:rPr>
        <w:t xml:space="preserve"> stations during the year of dam construction to 2022. 5 stations confirmed a decreasing monthly flow trend during the studied period. Fig. </w:t>
      </w:r>
      <w:r w:rsidR="006D4915">
        <w:rPr>
          <w:rFonts w:ascii="Georgia" w:hAnsi="Georgia" w:cstheme="minorHAnsi"/>
          <w:noProof/>
        </w:rPr>
        <w:t>12</w:t>
      </w:r>
      <w:r w:rsidR="006D4915" w:rsidRPr="00BA65B8">
        <w:rPr>
          <w:rFonts w:ascii="Georgia" w:hAnsi="Georgia" w:cstheme="minorHAnsi"/>
          <w:noProof/>
        </w:rPr>
        <w:t xml:space="preserve"> </w:t>
      </w:r>
      <w:r w:rsidR="00130AE2" w:rsidRPr="00BA65B8">
        <w:rPr>
          <w:rFonts w:ascii="Georgia" w:hAnsi="Georgia" w:cstheme="minorHAnsi"/>
          <w:noProof/>
        </w:rPr>
        <w:t xml:space="preserve">displays the trend and seasonality components for those monthly discharge </w:t>
      </w:r>
      <w:r w:rsidR="00811C9D" w:rsidRPr="00BA65B8">
        <w:rPr>
          <w:rFonts w:ascii="Georgia" w:hAnsi="Georgia" w:cstheme="minorHAnsi"/>
          <w:noProof/>
        </w:rPr>
        <w:t>time series</w:t>
      </w:r>
      <w:r w:rsidR="00130AE2" w:rsidRPr="00BA65B8">
        <w:rPr>
          <w:rFonts w:ascii="Georgia" w:hAnsi="Georgia" w:cstheme="minorHAnsi"/>
          <w:noProof/>
        </w:rPr>
        <w:t>.</w:t>
      </w:r>
    </w:p>
    <w:p w14:paraId="59AF76DA" w14:textId="733A2C5E" w:rsidR="00A035FB" w:rsidRPr="00BA65B8" w:rsidDel="00BE5CF9" w:rsidRDefault="00A035FB" w:rsidP="00E03D83">
      <w:pPr>
        <w:jc w:val="lowKashida"/>
        <w:rPr>
          <w:del w:id="665" w:author="Mosen Bakhtiari" w:date="2025-10-08T00:11:00Z"/>
          <w:rFonts w:ascii="Georgia" w:hAnsi="Georgia" w:cstheme="minorHAnsi"/>
          <w:noProof/>
        </w:rPr>
      </w:pPr>
    </w:p>
    <w:p w14:paraId="42F20030" w14:textId="19C51580" w:rsidR="000D423B" w:rsidDel="00BE5CF9" w:rsidRDefault="000D423B" w:rsidP="00B079A7">
      <w:pPr>
        <w:rPr>
          <w:del w:id="666" w:author="Mosen Bakhtiari" w:date="2025-10-08T00:11:00Z"/>
          <w:rFonts w:ascii="Georgia" w:hAnsi="Georgia"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7" w:author="MartaAbkhiz" w:date="2025-09-28T22:41:00Z">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29"/>
        <w:gridCol w:w="6126"/>
        <w:tblGridChange w:id="668">
          <w:tblGrid>
            <w:gridCol w:w="6229"/>
            <w:gridCol w:w="6126"/>
          </w:tblGrid>
        </w:tblGridChange>
      </w:tblGrid>
      <w:tr w:rsidR="000D423B" w:rsidRPr="000D423B" w:rsidDel="00BE5CF9" w14:paraId="00C8AC2E" w14:textId="3EF1132A" w:rsidTr="007A1D74">
        <w:trPr>
          <w:trHeight w:val="2834"/>
          <w:jc w:val="center"/>
          <w:del w:id="669" w:author="Mosen Bakhtiari" w:date="2025-10-08T00:11:00Z"/>
          <w:trPrChange w:id="670" w:author="MartaAbkhiz" w:date="2025-09-28T22:41:00Z">
            <w:trPr>
              <w:trHeight w:val="2834"/>
              <w:jc w:val="center"/>
            </w:trPr>
          </w:trPrChange>
        </w:trPr>
        <w:tc>
          <w:tcPr>
            <w:tcW w:w="6229" w:type="dxa"/>
            <w:vAlign w:val="center"/>
            <w:tcPrChange w:id="671" w:author="MartaAbkhiz" w:date="2025-09-28T22:41:00Z">
              <w:tcPr>
                <w:tcW w:w="6229" w:type="dxa"/>
                <w:vAlign w:val="center"/>
              </w:tcPr>
            </w:tcPrChange>
          </w:tcPr>
          <w:p w14:paraId="25F54072" w14:textId="6E6811EE" w:rsidR="000D423B" w:rsidRPr="000D423B" w:rsidDel="00BE5CF9" w:rsidRDefault="000D423B">
            <w:pPr>
              <w:spacing w:after="160" w:line="259" w:lineRule="auto"/>
              <w:jc w:val="center"/>
              <w:rPr>
                <w:del w:id="672" w:author="Mosen Bakhtiari" w:date="2025-10-08T00:11:00Z"/>
                <w:rFonts w:ascii="Georgia" w:hAnsi="Georgia" w:cstheme="minorHAnsi"/>
              </w:rPr>
              <w:pPrChange w:id="673" w:author="MartaAbkhiz" w:date="2025-09-28T22:41:00Z">
                <w:pPr>
                  <w:spacing w:after="160" w:line="259" w:lineRule="auto"/>
                </w:pPr>
              </w:pPrChange>
            </w:pPr>
            <w:del w:id="674" w:author="Mosen Bakhtiari" w:date="2025-10-08T00:11:00Z">
              <w:r w:rsidRPr="000D423B" w:rsidDel="00BE5CF9">
                <w:rPr>
                  <w:rFonts w:ascii="Georgia" w:hAnsi="Georgia" w:cstheme="minorHAnsi"/>
                  <w:noProof/>
                </w:rPr>
                <w:drawing>
                  <wp:inline distT="0" distB="0" distL="0" distR="0" wp14:anchorId="6F958974" wp14:editId="6EA9D822">
                    <wp:extent cx="3696869" cy="1627200"/>
                    <wp:effectExtent l="0" t="0" r="0" b="0"/>
                    <wp:docPr id="584540557" name="Picture 5845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675" w:author="MartaAbkhiz" w:date="2025-09-28T22:41:00Z">
              <w:tcPr>
                <w:tcW w:w="6126" w:type="dxa"/>
                <w:vAlign w:val="center"/>
              </w:tcPr>
            </w:tcPrChange>
          </w:tcPr>
          <w:p w14:paraId="4CB61822" w14:textId="639DFC9E" w:rsidR="000D423B" w:rsidRPr="000D423B" w:rsidDel="00BE5CF9" w:rsidRDefault="000D423B">
            <w:pPr>
              <w:spacing w:after="160" w:line="259" w:lineRule="auto"/>
              <w:jc w:val="center"/>
              <w:rPr>
                <w:del w:id="676" w:author="Mosen Bakhtiari" w:date="2025-10-08T00:11:00Z"/>
                <w:rFonts w:ascii="Georgia" w:hAnsi="Georgia" w:cstheme="minorHAnsi"/>
              </w:rPr>
              <w:pPrChange w:id="677" w:author="MartaAbkhiz" w:date="2025-09-28T22:41:00Z">
                <w:pPr>
                  <w:spacing w:after="160" w:line="259" w:lineRule="auto"/>
                </w:pPr>
              </w:pPrChange>
            </w:pPr>
            <w:del w:id="678" w:author="Mosen Bakhtiari" w:date="2025-10-08T00:11:00Z">
              <w:r w:rsidRPr="000D423B" w:rsidDel="00BE5CF9">
                <w:rPr>
                  <w:rFonts w:ascii="Georgia" w:hAnsi="Georgia" w:cstheme="minorHAnsi"/>
                  <w:noProof/>
                </w:rPr>
                <w:drawing>
                  <wp:inline distT="0" distB="0" distL="0" distR="0" wp14:anchorId="2EA24AB8" wp14:editId="0304EAA1">
                    <wp:extent cx="3733370" cy="1764000"/>
                    <wp:effectExtent l="0" t="0" r="635" b="8255"/>
                    <wp:docPr id="1630458036" name="Picture 1630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11B4FA7D" w14:textId="74BB4D91" w:rsidTr="007A1D74">
        <w:trPr>
          <w:trHeight w:val="656"/>
          <w:jc w:val="center"/>
          <w:del w:id="679" w:author="Mosen Bakhtiari" w:date="2025-10-08T00:11:00Z"/>
          <w:trPrChange w:id="680" w:author="MartaAbkhiz" w:date="2025-09-28T22:41:00Z">
            <w:trPr>
              <w:trHeight w:val="656"/>
              <w:jc w:val="center"/>
            </w:trPr>
          </w:trPrChange>
        </w:trPr>
        <w:tc>
          <w:tcPr>
            <w:tcW w:w="6229" w:type="dxa"/>
            <w:vAlign w:val="center"/>
            <w:tcPrChange w:id="681" w:author="MartaAbkhiz" w:date="2025-09-28T22:41:00Z">
              <w:tcPr>
                <w:tcW w:w="6229" w:type="dxa"/>
              </w:tcPr>
            </w:tcPrChange>
          </w:tcPr>
          <w:p w14:paraId="2D821802" w14:textId="598D46E0" w:rsidR="000D423B" w:rsidRPr="000D423B" w:rsidDel="00BE5CF9" w:rsidRDefault="000D423B">
            <w:pPr>
              <w:spacing w:after="160" w:line="259" w:lineRule="auto"/>
              <w:jc w:val="center"/>
              <w:rPr>
                <w:del w:id="682" w:author="Mosen Bakhtiari" w:date="2025-10-08T00:11:00Z"/>
                <w:rFonts w:ascii="Georgia" w:hAnsi="Georgia" w:cstheme="minorHAnsi"/>
              </w:rPr>
              <w:pPrChange w:id="683" w:author="MartaAbkhiz" w:date="2025-09-28T22:41:00Z">
                <w:pPr>
                  <w:spacing w:after="160" w:line="259" w:lineRule="auto"/>
                </w:pPr>
              </w:pPrChange>
            </w:pPr>
            <w:del w:id="684" w:author="Mosen Bakhtiari" w:date="2025-10-08T00:11:00Z">
              <w:r w:rsidRPr="000D423B" w:rsidDel="00BE5CF9">
                <w:rPr>
                  <w:rFonts w:ascii="Georgia" w:hAnsi="Georgia" w:cstheme="minorHAnsi"/>
                </w:rPr>
                <w:delText>No trend</w:delText>
              </w:r>
            </w:del>
          </w:p>
        </w:tc>
        <w:tc>
          <w:tcPr>
            <w:tcW w:w="6126" w:type="dxa"/>
            <w:vAlign w:val="center"/>
            <w:tcPrChange w:id="685" w:author="MartaAbkhiz" w:date="2025-09-28T22:41:00Z">
              <w:tcPr>
                <w:tcW w:w="6126" w:type="dxa"/>
              </w:tcPr>
            </w:tcPrChange>
          </w:tcPr>
          <w:p w14:paraId="72DFE083" w14:textId="3961B721" w:rsidR="000D423B" w:rsidRPr="000D423B" w:rsidDel="00BE5CF9" w:rsidRDefault="000D423B">
            <w:pPr>
              <w:spacing w:after="160" w:line="259" w:lineRule="auto"/>
              <w:jc w:val="center"/>
              <w:rPr>
                <w:del w:id="686" w:author="Mosen Bakhtiari" w:date="2025-10-08T00:11:00Z"/>
                <w:rFonts w:ascii="Georgia" w:hAnsi="Georgia" w:cstheme="minorHAnsi"/>
              </w:rPr>
              <w:pPrChange w:id="687" w:author="MartaAbkhiz" w:date="2025-09-28T22:41:00Z">
                <w:pPr>
                  <w:spacing w:after="160" w:line="259" w:lineRule="auto"/>
                </w:pPr>
              </w:pPrChange>
            </w:pPr>
            <w:del w:id="688" w:author="Mosen Bakhtiari" w:date="2025-10-08T00:11:00Z">
              <w:r w:rsidRPr="000D423B" w:rsidDel="00BE5CF9">
                <w:rPr>
                  <w:rFonts w:ascii="Georgia" w:hAnsi="Georgia" w:cstheme="minorHAnsi"/>
                </w:rPr>
                <w:delText>No trend</w:delText>
              </w:r>
            </w:del>
          </w:p>
        </w:tc>
      </w:tr>
      <w:tr w:rsidR="000D423B" w:rsidRPr="000D423B" w:rsidDel="00BE5CF9" w14:paraId="4C0085BD" w14:textId="62CBC850" w:rsidTr="007A1D74">
        <w:trPr>
          <w:jc w:val="center"/>
          <w:del w:id="689" w:author="Mosen Bakhtiari" w:date="2025-10-08T00:11:00Z"/>
          <w:trPrChange w:id="690" w:author="MartaAbkhiz" w:date="2025-09-28T22:41:00Z">
            <w:trPr>
              <w:jc w:val="center"/>
            </w:trPr>
          </w:trPrChange>
        </w:trPr>
        <w:tc>
          <w:tcPr>
            <w:tcW w:w="6229" w:type="dxa"/>
            <w:vAlign w:val="center"/>
            <w:tcPrChange w:id="691" w:author="MartaAbkhiz" w:date="2025-09-28T22:41:00Z">
              <w:tcPr>
                <w:tcW w:w="6229" w:type="dxa"/>
                <w:vAlign w:val="center"/>
              </w:tcPr>
            </w:tcPrChange>
          </w:tcPr>
          <w:p w14:paraId="66FA5710" w14:textId="0116E77E" w:rsidR="000D423B" w:rsidRPr="000D423B" w:rsidDel="00BE5CF9" w:rsidRDefault="000D423B">
            <w:pPr>
              <w:spacing w:after="160" w:line="259" w:lineRule="auto"/>
              <w:jc w:val="center"/>
              <w:rPr>
                <w:del w:id="692" w:author="Mosen Bakhtiari" w:date="2025-10-08T00:11:00Z"/>
                <w:rFonts w:ascii="Georgia" w:hAnsi="Georgia" w:cstheme="minorHAnsi"/>
              </w:rPr>
              <w:pPrChange w:id="693" w:author="MartaAbkhiz" w:date="2025-09-28T22:41:00Z">
                <w:pPr>
                  <w:spacing w:after="160" w:line="259" w:lineRule="auto"/>
                </w:pPr>
              </w:pPrChange>
            </w:pPr>
            <w:del w:id="694" w:author="Mosen Bakhtiari" w:date="2025-10-08T00:11:00Z">
              <w:r w:rsidRPr="000D423B" w:rsidDel="00BE5CF9">
                <w:rPr>
                  <w:rFonts w:ascii="Georgia" w:hAnsi="Georgia" w:cstheme="minorHAnsi"/>
                  <w:noProof/>
                </w:rPr>
                <w:drawing>
                  <wp:inline distT="0" distB="0" distL="0" distR="0" wp14:anchorId="1D737B2C" wp14:editId="072A7631">
                    <wp:extent cx="3751180" cy="1690796"/>
                    <wp:effectExtent l="0" t="0" r="1905" b="5080"/>
                    <wp:docPr id="781019466" name="Picture 7810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695" w:author="MartaAbkhiz" w:date="2025-09-28T22:41:00Z">
              <w:tcPr>
                <w:tcW w:w="6126" w:type="dxa"/>
                <w:vAlign w:val="center"/>
              </w:tcPr>
            </w:tcPrChange>
          </w:tcPr>
          <w:p w14:paraId="2CEAEFDC" w14:textId="3FC424FD" w:rsidR="000D423B" w:rsidRPr="000D423B" w:rsidDel="00BE5CF9" w:rsidRDefault="000D423B">
            <w:pPr>
              <w:spacing w:after="160" w:line="259" w:lineRule="auto"/>
              <w:jc w:val="center"/>
              <w:rPr>
                <w:del w:id="696" w:author="Mosen Bakhtiari" w:date="2025-10-08T00:11:00Z"/>
                <w:rFonts w:ascii="Georgia" w:hAnsi="Georgia" w:cstheme="minorHAnsi"/>
              </w:rPr>
              <w:pPrChange w:id="697" w:author="MartaAbkhiz" w:date="2025-09-28T22:41:00Z">
                <w:pPr>
                  <w:spacing w:after="160" w:line="259" w:lineRule="auto"/>
                </w:pPr>
              </w:pPrChange>
            </w:pPr>
            <w:del w:id="698" w:author="Mosen Bakhtiari" w:date="2025-10-08T00:11:00Z">
              <w:r w:rsidRPr="000D423B" w:rsidDel="00BE5CF9">
                <w:rPr>
                  <w:rFonts w:ascii="Georgia" w:hAnsi="Georgia" w:cstheme="minorHAnsi"/>
                  <w:noProof/>
                </w:rPr>
                <w:drawing>
                  <wp:inline distT="0" distB="0" distL="0" distR="0" wp14:anchorId="7464368C" wp14:editId="3F56FCBB">
                    <wp:extent cx="3732769" cy="1675345"/>
                    <wp:effectExtent l="0" t="0" r="1270" b="1270"/>
                    <wp:docPr id="1540731538" name="Picture 15407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6E381776" w14:textId="28B9DB08" w:rsidTr="007A1D74">
        <w:trPr>
          <w:jc w:val="center"/>
          <w:del w:id="699" w:author="Mosen Bakhtiari" w:date="2025-10-08T00:11:00Z"/>
          <w:trPrChange w:id="700" w:author="MartaAbkhiz" w:date="2025-09-28T22:41:00Z">
            <w:trPr>
              <w:jc w:val="center"/>
            </w:trPr>
          </w:trPrChange>
        </w:trPr>
        <w:tc>
          <w:tcPr>
            <w:tcW w:w="6229" w:type="dxa"/>
            <w:vAlign w:val="center"/>
            <w:tcPrChange w:id="701" w:author="MartaAbkhiz" w:date="2025-09-28T22:41:00Z">
              <w:tcPr>
                <w:tcW w:w="6229" w:type="dxa"/>
                <w:vAlign w:val="center"/>
              </w:tcPr>
            </w:tcPrChange>
          </w:tcPr>
          <w:p w14:paraId="4B17940D" w14:textId="61C07D25" w:rsidR="000D423B" w:rsidRPr="000D423B" w:rsidDel="00BE5CF9" w:rsidRDefault="000D423B">
            <w:pPr>
              <w:spacing w:after="160" w:line="259" w:lineRule="auto"/>
              <w:jc w:val="center"/>
              <w:rPr>
                <w:del w:id="702" w:author="Mosen Bakhtiari" w:date="2025-10-08T00:11:00Z"/>
                <w:rFonts w:ascii="Georgia" w:hAnsi="Georgia" w:cstheme="minorHAnsi"/>
              </w:rPr>
              <w:pPrChange w:id="703" w:author="MartaAbkhiz" w:date="2025-09-28T22:41:00Z">
                <w:pPr>
                  <w:spacing w:after="160" w:line="259" w:lineRule="auto"/>
                </w:pPr>
              </w:pPrChange>
            </w:pPr>
            <w:del w:id="704" w:author="Mosen Bakhtiari" w:date="2025-10-08T00:11:00Z">
              <w:r w:rsidRPr="000D423B" w:rsidDel="00BE5CF9">
                <w:rPr>
                  <w:rFonts w:ascii="Georgia" w:hAnsi="Georgia" w:cstheme="minorHAnsi"/>
                </w:rPr>
                <w:delText>Trend= decreasing, Slope= -0.0419</w:delText>
              </w:r>
            </w:del>
          </w:p>
        </w:tc>
        <w:tc>
          <w:tcPr>
            <w:tcW w:w="6126" w:type="dxa"/>
            <w:vAlign w:val="center"/>
            <w:tcPrChange w:id="705" w:author="MartaAbkhiz" w:date="2025-09-28T22:41:00Z">
              <w:tcPr>
                <w:tcW w:w="6126" w:type="dxa"/>
                <w:vAlign w:val="center"/>
              </w:tcPr>
            </w:tcPrChange>
          </w:tcPr>
          <w:p w14:paraId="6297A23E" w14:textId="4F20646F" w:rsidR="000D423B" w:rsidRPr="000D423B" w:rsidDel="00BE5CF9" w:rsidRDefault="000D423B">
            <w:pPr>
              <w:spacing w:after="160" w:line="259" w:lineRule="auto"/>
              <w:jc w:val="center"/>
              <w:rPr>
                <w:del w:id="706" w:author="Mosen Bakhtiari" w:date="2025-10-08T00:11:00Z"/>
                <w:rFonts w:ascii="Georgia" w:hAnsi="Georgia" w:cstheme="minorHAnsi"/>
              </w:rPr>
              <w:pPrChange w:id="707" w:author="MartaAbkhiz" w:date="2025-09-28T22:41:00Z">
                <w:pPr>
                  <w:spacing w:after="160" w:line="259" w:lineRule="auto"/>
                </w:pPr>
              </w:pPrChange>
            </w:pPr>
            <w:del w:id="708" w:author="Mosen Bakhtiari" w:date="2025-10-08T00:11:00Z">
              <w:r w:rsidRPr="000D423B" w:rsidDel="00BE5CF9">
                <w:rPr>
                  <w:rFonts w:ascii="Georgia" w:hAnsi="Georgia" w:cstheme="minorHAnsi"/>
                </w:rPr>
                <w:delText>No trend</w:delText>
              </w:r>
            </w:del>
          </w:p>
        </w:tc>
      </w:tr>
      <w:tr w:rsidR="000D423B" w:rsidRPr="000D423B" w:rsidDel="00BE5CF9" w14:paraId="0F84AF4B" w14:textId="0B453D1B" w:rsidTr="007A1D74">
        <w:trPr>
          <w:jc w:val="center"/>
          <w:del w:id="709" w:author="Mosen Bakhtiari" w:date="2025-10-08T00:11:00Z"/>
          <w:trPrChange w:id="710" w:author="MartaAbkhiz" w:date="2025-09-28T22:41:00Z">
            <w:trPr>
              <w:jc w:val="center"/>
            </w:trPr>
          </w:trPrChange>
        </w:trPr>
        <w:tc>
          <w:tcPr>
            <w:tcW w:w="6229" w:type="dxa"/>
            <w:vAlign w:val="center"/>
            <w:tcPrChange w:id="711" w:author="MartaAbkhiz" w:date="2025-09-28T22:41:00Z">
              <w:tcPr>
                <w:tcW w:w="6229" w:type="dxa"/>
                <w:vAlign w:val="center"/>
              </w:tcPr>
            </w:tcPrChange>
          </w:tcPr>
          <w:p w14:paraId="78E8FC21" w14:textId="159FFA00" w:rsidR="000D423B" w:rsidRPr="000D423B" w:rsidDel="00BE5CF9" w:rsidRDefault="000D423B">
            <w:pPr>
              <w:spacing w:after="160" w:line="259" w:lineRule="auto"/>
              <w:jc w:val="center"/>
              <w:rPr>
                <w:del w:id="712" w:author="Mosen Bakhtiari" w:date="2025-10-08T00:11:00Z"/>
                <w:rFonts w:ascii="Georgia" w:hAnsi="Georgia" w:cstheme="minorHAnsi"/>
              </w:rPr>
              <w:pPrChange w:id="713" w:author="MartaAbkhiz" w:date="2025-09-28T22:41:00Z">
                <w:pPr>
                  <w:spacing w:after="160" w:line="259" w:lineRule="auto"/>
                </w:pPr>
              </w:pPrChange>
            </w:pPr>
            <w:del w:id="714" w:author="Mosen Bakhtiari" w:date="2025-10-08T00:11:00Z">
              <w:r w:rsidRPr="000D423B" w:rsidDel="00BE5CF9">
                <w:rPr>
                  <w:rFonts w:ascii="Georgia" w:hAnsi="Georgia" w:cstheme="minorHAnsi"/>
                  <w:noProof/>
                </w:rPr>
                <w:drawing>
                  <wp:inline distT="0" distB="0" distL="0" distR="0" wp14:anchorId="264D7991" wp14:editId="62179FB6">
                    <wp:extent cx="3793366" cy="1767328"/>
                    <wp:effectExtent l="0" t="0" r="0" b="4445"/>
                    <wp:docPr id="1007138786" name="Picture 10071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715" w:author="MartaAbkhiz" w:date="2025-09-28T22:41:00Z">
              <w:tcPr>
                <w:tcW w:w="6126" w:type="dxa"/>
                <w:vAlign w:val="center"/>
              </w:tcPr>
            </w:tcPrChange>
          </w:tcPr>
          <w:p w14:paraId="1D1D7E58" w14:textId="6E27E33B" w:rsidR="000D423B" w:rsidRPr="000D423B" w:rsidDel="00BE5CF9" w:rsidRDefault="000D423B">
            <w:pPr>
              <w:spacing w:after="160" w:line="259" w:lineRule="auto"/>
              <w:jc w:val="center"/>
              <w:rPr>
                <w:del w:id="716" w:author="Mosen Bakhtiari" w:date="2025-10-08T00:11:00Z"/>
                <w:rFonts w:ascii="Georgia" w:hAnsi="Georgia" w:cstheme="minorHAnsi"/>
              </w:rPr>
              <w:pPrChange w:id="717" w:author="MartaAbkhiz" w:date="2025-09-28T22:41:00Z">
                <w:pPr>
                  <w:spacing w:after="160" w:line="259" w:lineRule="auto"/>
                </w:pPr>
              </w:pPrChange>
            </w:pPr>
            <w:del w:id="718" w:author="Mosen Bakhtiari" w:date="2025-10-08T00:11:00Z">
              <w:r w:rsidRPr="000D423B" w:rsidDel="00BE5CF9">
                <w:rPr>
                  <w:rFonts w:ascii="Georgia" w:hAnsi="Georgia" w:cstheme="minorHAnsi"/>
                  <w:noProof/>
                </w:rPr>
                <w:drawing>
                  <wp:inline distT="0" distB="0" distL="0" distR="0" wp14:anchorId="223F1C3E" wp14:editId="7303566E">
                    <wp:extent cx="3718915" cy="1782696"/>
                    <wp:effectExtent l="0" t="0" r="0" b="8255"/>
                    <wp:docPr id="2006252961" name="Picture 20062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4A5C0AB8" w14:textId="6137252B" w:rsidTr="007A1D74">
        <w:trPr>
          <w:jc w:val="center"/>
          <w:del w:id="719" w:author="Mosen Bakhtiari" w:date="2025-10-08T00:11:00Z"/>
          <w:trPrChange w:id="720" w:author="MartaAbkhiz" w:date="2025-09-28T22:41:00Z">
            <w:trPr>
              <w:jc w:val="center"/>
            </w:trPr>
          </w:trPrChange>
        </w:trPr>
        <w:tc>
          <w:tcPr>
            <w:tcW w:w="6229" w:type="dxa"/>
            <w:vAlign w:val="center"/>
            <w:tcPrChange w:id="721" w:author="MartaAbkhiz" w:date="2025-09-28T22:41:00Z">
              <w:tcPr>
                <w:tcW w:w="6229" w:type="dxa"/>
                <w:vAlign w:val="center"/>
              </w:tcPr>
            </w:tcPrChange>
          </w:tcPr>
          <w:p w14:paraId="704581FF" w14:textId="6890B74F" w:rsidR="000D423B" w:rsidRPr="000D423B" w:rsidDel="00BE5CF9" w:rsidRDefault="000D423B">
            <w:pPr>
              <w:spacing w:after="160" w:line="259" w:lineRule="auto"/>
              <w:jc w:val="center"/>
              <w:rPr>
                <w:del w:id="722" w:author="Mosen Bakhtiari" w:date="2025-10-08T00:11:00Z"/>
                <w:rFonts w:ascii="Georgia" w:hAnsi="Georgia" w:cstheme="minorHAnsi"/>
              </w:rPr>
              <w:pPrChange w:id="723" w:author="MartaAbkhiz" w:date="2025-09-28T22:41:00Z">
                <w:pPr>
                  <w:spacing w:after="160" w:line="259" w:lineRule="auto"/>
                </w:pPr>
              </w:pPrChange>
            </w:pPr>
            <w:del w:id="724" w:author="Mosen Bakhtiari" w:date="2025-10-08T00:11:00Z">
              <w:r w:rsidRPr="000D423B" w:rsidDel="00BE5CF9">
                <w:rPr>
                  <w:rFonts w:ascii="Georgia" w:hAnsi="Georgia" w:cstheme="minorHAnsi"/>
                </w:rPr>
                <w:delText>No trend</w:delText>
              </w:r>
            </w:del>
          </w:p>
        </w:tc>
        <w:tc>
          <w:tcPr>
            <w:tcW w:w="6126" w:type="dxa"/>
            <w:vAlign w:val="center"/>
            <w:tcPrChange w:id="725" w:author="MartaAbkhiz" w:date="2025-09-28T22:41:00Z">
              <w:tcPr>
                <w:tcW w:w="6126" w:type="dxa"/>
                <w:vAlign w:val="center"/>
              </w:tcPr>
            </w:tcPrChange>
          </w:tcPr>
          <w:p w14:paraId="359904DB" w14:textId="18B48AA2" w:rsidR="000D423B" w:rsidRPr="000D423B" w:rsidDel="00BE5CF9" w:rsidRDefault="000D423B">
            <w:pPr>
              <w:spacing w:after="160" w:line="259" w:lineRule="auto"/>
              <w:jc w:val="center"/>
              <w:rPr>
                <w:del w:id="726" w:author="Mosen Bakhtiari" w:date="2025-10-08T00:11:00Z"/>
                <w:rFonts w:ascii="Georgia" w:hAnsi="Georgia" w:cstheme="minorHAnsi"/>
              </w:rPr>
              <w:pPrChange w:id="727" w:author="MartaAbkhiz" w:date="2025-09-28T22:41:00Z">
                <w:pPr>
                  <w:spacing w:after="160" w:line="259" w:lineRule="auto"/>
                </w:pPr>
              </w:pPrChange>
            </w:pPr>
            <w:del w:id="728" w:author="Mosen Bakhtiari" w:date="2025-10-08T00:11:00Z">
              <w:r w:rsidRPr="000D423B" w:rsidDel="00BE5CF9">
                <w:rPr>
                  <w:rFonts w:ascii="Georgia" w:hAnsi="Georgia" w:cstheme="minorHAnsi"/>
                </w:rPr>
                <w:delText>No trend</w:delText>
              </w:r>
            </w:del>
          </w:p>
        </w:tc>
      </w:tr>
      <w:tr w:rsidR="000D423B" w:rsidRPr="000D423B" w:rsidDel="00BE5CF9" w14:paraId="5D4D10A1" w14:textId="4A6F7579" w:rsidTr="007A1D74">
        <w:trPr>
          <w:jc w:val="center"/>
          <w:del w:id="729" w:author="Mosen Bakhtiari" w:date="2025-10-08T00:11:00Z"/>
          <w:trPrChange w:id="730" w:author="MartaAbkhiz" w:date="2025-09-28T22:41:00Z">
            <w:trPr>
              <w:jc w:val="center"/>
            </w:trPr>
          </w:trPrChange>
        </w:trPr>
        <w:tc>
          <w:tcPr>
            <w:tcW w:w="6229" w:type="dxa"/>
            <w:vAlign w:val="center"/>
            <w:tcPrChange w:id="731" w:author="MartaAbkhiz" w:date="2025-09-28T22:41:00Z">
              <w:tcPr>
                <w:tcW w:w="6229" w:type="dxa"/>
                <w:vAlign w:val="center"/>
              </w:tcPr>
            </w:tcPrChange>
          </w:tcPr>
          <w:p w14:paraId="4814016C" w14:textId="75249DEC" w:rsidR="000D423B" w:rsidRPr="000D423B" w:rsidDel="00BE5CF9" w:rsidRDefault="000D423B">
            <w:pPr>
              <w:spacing w:after="160" w:line="259" w:lineRule="auto"/>
              <w:jc w:val="center"/>
              <w:rPr>
                <w:del w:id="732" w:author="Mosen Bakhtiari" w:date="2025-10-08T00:11:00Z"/>
                <w:rFonts w:ascii="Georgia" w:hAnsi="Georgia" w:cstheme="minorHAnsi"/>
              </w:rPr>
              <w:pPrChange w:id="733" w:author="MartaAbkhiz" w:date="2025-09-28T22:41:00Z">
                <w:pPr>
                  <w:spacing w:after="160" w:line="259" w:lineRule="auto"/>
                </w:pPr>
              </w:pPrChange>
            </w:pPr>
            <w:del w:id="734" w:author="Mosen Bakhtiari" w:date="2025-10-08T00:11:00Z">
              <w:r w:rsidRPr="000D423B" w:rsidDel="00BE5CF9">
                <w:rPr>
                  <w:rFonts w:ascii="Georgia" w:hAnsi="Georgia" w:cstheme="minorHAnsi"/>
                  <w:noProof/>
                </w:rPr>
                <w:drawing>
                  <wp:inline distT="0" distB="0" distL="0" distR="0" wp14:anchorId="18584CBF" wp14:editId="3E12D1B1">
                    <wp:extent cx="3734001" cy="1735200"/>
                    <wp:effectExtent l="0" t="0" r="0" b="0"/>
                    <wp:docPr id="2058840435" name="Picture 205884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735" w:author="MartaAbkhiz" w:date="2025-09-28T22:41:00Z">
              <w:tcPr>
                <w:tcW w:w="6126" w:type="dxa"/>
                <w:vAlign w:val="center"/>
              </w:tcPr>
            </w:tcPrChange>
          </w:tcPr>
          <w:p w14:paraId="42875823" w14:textId="4D5B80F8" w:rsidR="000D423B" w:rsidRPr="000D423B" w:rsidDel="00BE5CF9" w:rsidRDefault="000D423B">
            <w:pPr>
              <w:spacing w:after="160" w:line="259" w:lineRule="auto"/>
              <w:jc w:val="center"/>
              <w:rPr>
                <w:del w:id="736" w:author="Mosen Bakhtiari" w:date="2025-10-08T00:11:00Z"/>
                <w:rFonts w:ascii="Georgia" w:hAnsi="Georgia" w:cstheme="minorHAnsi"/>
              </w:rPr>
              <w:pPrChange w:id="737" w:author="MartaAbkhiz" w:date="2025-09-28T22:41:00Z">
                <w:pPr>
                  <w:spacing w:after="160" w:line="259" w:lineRule="auto"/>
                </w:pPr>
              </w:pPrChange>
            </w:pPr>
            <w:del w:id="738" w:author="Mosen Bakhtiari" w:date="2025-10-08T00:11:00Z">
              <w:r w:rsidRPr="000D423B" w:rsidDel="00BE5CF9">
                <w:rPr>
                  <w:rFonts w:ascii="Georgia" w:hAnsi="Georgia" w:cstheme="minorHAnsi"/>
                  <w:noProof/>
                </w:rPr>
                <w:drawing>
                  <wp:inline distT="0" distB="0" distL="0" distR="0" wp14:anchorId="208F5AA3" wp14:editId="6B1FCD45">
                    <wp:extent cx="3741402" cy="1659663"/>
                    <wp:effectExtent l="0" t="0" r="0" b="0"/>
                    <wp:docPr id="204739899" name="Picture 20473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2DF3CEBA" w14:textId="71D62C52" w:rsidTr="007A1D74">
        <w:trPr>
          <w:jc w:val="center"/>
          <w:del w:id="739" w:author="Mosen Bakhtiari" w:date="2025-10-08T00:11:00Z"/>
          <w:trPrChange w:id="740" w:author="MartaAbkhiz" w:date="2025-09-28T22:41:00Z">
            <w:trPr>
              <w:jc w:val="center"/>
            </w:trPr>
          </w:trPrChange>
        </w:trPr>
        <w:tc>
          <w:tcPr>
            <w:tcW w:w="6229" w:type="dxa"/>
            <w:vAlign w:val="center"/>
            <w:tcPrChange w:id="741" w:author="MartaAbkhiz" w:date="2025-09-28T22:41:00Z">
              <w:tcPr>
                <w:tcW w:w="6229" w:type="dxa"/>
                <w:vAlign w:val="center"/>
              </w:tcPr>
            </w:tcPrChange>
          </w:tcPr>
          <w:p w14:paraId="7083C920" w14:textId="1305C1A2" w:rsidR="000D423B" w:rsidRPr="000D423B" w:rsidDel="00BE5CF9" w:rsidRDefault="000D423B">
            <w:pPr>
              <w:spacing w:after="160" w:line="259" w:lineRule="auto"/>
              <w:jc w:val="center"/>
              <w:rPr>
                <w:del w:id="742" w:author="Mosen Bakhtiari" w:date="2025-10-08T00:11:00Z"/>
                <w:rFonts w:ascii="Georgia" w:hAnsi="Georgia" w:cstheme="minorHAnsi"/>
              </w:rPr>
              <w:pPrChange w:id="743" w:author="MartaAbkhiz" w:date="2025-09-28T22:41:00Z">
                <w:pPr>
                  <w:spacing w:after="160" w:line="259" w:lineRule="auto"/>
                </w:pPr>
              </w:pPrChange>
            </w:pPr>
            <w:del w:id="744" w:author="Mosen Bakhtiari" w:date="2025-10-08T00:11:00Z">
              <w:r w:rsidRPr="000D423B" w:rsidDel="00BE5CF9">
                <w:rPr>
                  <w:rFonts w:ascii="Georgia" w:hAnsi="Georgia" w:cstheme="minorHAnsi"/>
                </w:rPr>
                <w:delText>Trend= decreasing, Slope= -0.060</w:delText>
              </w:r>
            </w:del>
          </w:p>
        </w:tc>
        <w:tc>
          <w:tcPr>
            <w:tcW w:w="6126" w:type="dxa"/>
            <w:vAlign w:val="center"/>
            <w:tcPrChange w:id="745" w:author="MartaAbkhiz" w:date="2025-09-28T22:41:00Z">
              <w:tcPr>
                <w:tcW w:w="6126" w:type="dxa"/>
                <w:vAlign w:val="center"/>
              </w:tcPr>
            </w:tcPrChange>
          </w:tcPr>
          <w:p w14:paraId="0AC7CC43" w14:textId="2191CF9B" w:rsidR="000D423B" w:rsidRPr="000D423B" w:rsidDel="00BE5CF9" w:rsidRDefault="000D423B">
            <w:pPr>
              <w:spacing w:after="160" w:line="259" w:lineRule="auto"/>
              <w:jc w:val="center"/>
              <w:rPr>
                <w:del w:id="746" w:author="Mosen Bakhtiari" w:date="2025-10-08T00:11:00Z"/>
                <w:rFonts w:ascii="Georgia" w:hAnsi="Georgia" w:cstheme="minorHAnsi"/>
              </w:rPr>
              <w:pPrChange w:id="747" w:author="MartaAbkhiz" w:date="2025-09-28T22:41:00Z">
                <w:pPr>
                  <w:spacing w:after="160" w:line="259" w:lineRule="auto"/>
                </w:pPr>
              </w:pPrChange>
            </w:pPr>
            <w:del w:id="748" w:author="Mosen Bakhtiari" w:date="2025-10-08T00:11:00Z">
              <w:r w:rsidRPr="000D423B" w:rsidDel="00BE5CF9">
                <w:rPr>
                  <w:rFonts w:ascii="Georgia" w:hAnsi="Georgia" w:cstheme="minorHAnsi"/>
                </w:rPr>
                <w:delText>No trend</w:delText>
              </w:r>
            </w:del>
          </w:p>
        </w:tc>
      </w:tr>
      <w:tr w:rsidR="000D423B" w:rsidRPr="000D423B" w:rsidDel="00BE5CF9" w14:paraId="294066C0" w14:textId="5FCE2AAD" w:rsidTr="007A1D74">
        <w:trPr>
          <w:jc w:val="center"/>
          <w:del w:id="749" w:author="Mosen Bakhtiari" w:date="2025-10-08T00:11:00Z"/>
          <w:trPrChange w:id="750" w:author="MartaAbkhiz" w:date="2025-09-28T22:41:00Z">
            <w:trPr>
              <w:jc w:val="center"/>
            </w:trPr>
          </w:trPrChange>
        </w:trPr>
        <w:tc>
          <w:tcPr>
            <w:tcW w:w="6229" w:type="dxa"/>
            <w:vAlign w:val="center"/>
            <w:tcPrChange w:id="751" w:author="MartaAbkhiz" w:date="2025-09-28T22:41:00Z">
              <w:tcPr>
                <w:tcW w:w="6229" w:type="dxa"/>
                <w:vAlign w:val="center"/>
              </w:tcPr>
            </w:tcPrChange>
          </w:tcPr>
          <w:p w14:paraId="7D4E8BBC" w14:textId="067B62DB" w:rsidR="000D423B" w:rsidRPr="000D423B" w:rsidDel="00BE5CF9" w:rsidRDefault="000D423B">
            <w:pPr>
              <w:spacing w:after="160" w:line="259" w:lineRule="auto"/>
              <w:jc w:val="center"/>
              <w:rPr>
                <w:del w:id="752" w:author="Mosen Bakhtiari" w:date="2025-10-08T00:11:00Z"/>
                <w:rFonts w:ascii="Georgia" w:hAnsi="Georgia" w:cstheme="minorHAnsi"/>
              </w:rPr>
              <w:pPrChange w:id="753" w:author="MartaAbkhiz" w:date="2025-09-28T22:41:00Z">
                <w:pPr>
                  <w:spacing w:after="160" w:line="259" w:lineRule="auto"/>
                </w:pPr>
              </w:pPrChange>
            </w:pPr>
            <w:del w:id="754" w:author="Mosen Bakhtiari" w:date="2025-10-08T00:11:00Z">
              <w:r w:rsidRPr="000D423B" w:rsidDel="00BE5CF9">
                <w:rPr>
                  <w:rFonts w:ascii="Georgia" w:hAnsi="Georgia" w:cstheme="minorHAnsi"/>
                  <w:noProof/>
                </w:rPr>
                <w:drawing>
                  <wp:inline distT="0" distB="0" distL="0" distR="0" wp14:anchorId="066681D9" wp14:editId="04D143B9">
                    <wp:extent cx="3624225" cy="1634400"/>
                    <wp:effectExtent l="0" t="0" r="0" b="4445"/>
                    <wp:docPr id="1055797234" name="Picture 10557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755" w:author="MartaAbkhiz" w:date="2025-09-28T22:41:00Z">
              <w:tcPr>
                <w:tcW w:w="6126" w:type="dxa"/>
                <w:vAlign w:val="center"/>
              </w:tcPr>
            </w:tcPrChange>
          </w:tcPr>
          <w:p w14:paraId="4953A727" w14:textId="09B780A0" w:rsidR="000D423B" w:rsidRPr="000D423B" w:rsidDel="00BE5CF9" w:rsidRDefault="000D423B">
            <w:pPr>
              <w:spacing w:after="160" w:line="259" w:lineRule="auto"/>
              <w:jc w:val="center"/>
              <w:rPr>
                <w:del w:id="756" w:author="Mosen Bakhtiari" w:date="2025-10-08T00:11:00Z"/>
                <w:rFonts w:ascii="Georgia" w:hAnsi="Georgia" w:cstheme="minorHAnsi"/>
              </w:rPr>
              <w:pPrChange w:id="757" w:author="MartaAbkhiz" w:date="2025-09-28T22:41:00Z">
                <w:pPr>
                  <w:spacing w:after="160" w:line="259" w:lineRule="auto"/>
                </w:pPr>
              </w:pPrChange>
            </w:pPr>
            <w:del w:id="758" w:author="Mosen Bakhtiari" w:date="2025-10-08T00:11:00Z">
              <w:r w:rsidRPr="000D423B" w:rsidDel="00BE5CF9">
                <w:rPr>
                  <w:rFonts w:ascii="Georgia" w:hAnsi="Georgia" w:cstheme="minorHAnsi"/>
                  <w:noProof/>
                </w:rPr>
                <w:drawing>
                  <wp:inline distT="0" distB="0" distL="0" distR="0" wp14:anchorId="22DEF143" wp14:editId="57F59E93">
                    <wp:extent cx="3749222" cy="1585665"/>
                    <wp:effectExtent l="0" t="0" r="3810" b="0"/>
                    <wp:docPr id="1932201397" name="Picture 19322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135" cstate="screen">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5A7F56FF" w14:textId="6AAEDDF0" w:rsidTr="007A1D74">
        <w:trPr>
          <w:jc w:val="center"/>
          <w:del w:id="759" w:author="Mosen Bakhtiari" w:date="2025-10-08T00:11:00Z"/>
          <w:trPrChange w:id="760" w:author="MartaAbkhiz" w:date="2025-09-28T22:41:00Z">
            <w:trPr>
              <w:jc w:val="center"/>
            </w:trPr>
          </w:trPrChange>
        </w:trPr>
        <w:tc>
          <w:tcPr>
            <w:tcW w:w="6229" w:type="dxa"/>
            <w:vAlign w:val="center"/>
            <w:tcPrChange w:id="761" w:author="MartaAbkhiz" w:date="2025-09-28T22:41:00Z">
              <w:tcPr>
                <w:tcW w:w="6229" w:type="dxa"/>
                <w:vAlign w:val="center"/>
              </w:tcPr>
            </w:tcPrChange>
          </w:tcPr>
          <w:p w14:paraId="26B29697" w14:textId="162237B5" w:rsidR="000D423B" w:rsidRPr="000D423B" w:rsidDel="00BE5CF9" w:rsidRDefault="000D423B">
            <w:pPr>
              <w:spacing w:after="160" w:line="259" w:lineRule="auto"/>
              <w:jc w:val="center"/>
              <w:rPr>
                <w:del w:id="762" w:author="Mosen Bakhtiari" w:date="2025-10-08T00:11:00Z"/>
                <w:rFonts w:ascii="Georgia" w:hAnsi="Georgia" w:cstheme="minorHAnsi"/>
              </w:rPr>
              <w:pPrChange w:id="763" w:author="MartaAbkhiz" w:date="2025-09-28T22:41:00Z">
                <w:pPr>
                  <w:spacing w:after="160" w:line="259" w:lineRule="auto"/>
                </w:pPr>
              </w:pPrChange>
            </w:pPr>
            <w:del w:id="764" w:author="Mosen Bakhtiari" w:date="2025-10-08T00:11:00Z">
              <w:r w:rsidRPr="000D423B" w:rsidDel="00BE5CF9">
                <w:rPr>
                  <w:rFonts w:ascii="Georgia" w:hAnsi="Georgia" w:cstheme="minorHAnsi"/>
                </w:rPr>
                <w:delText>No trend</w:delText>
              </w:r>
            </w:del>
          </w:p>
        </w:tc>
        <w:tc>
          <w:tcPr>
            <w:tcW w:w="6126" w:type="dxa"/>
            <w:vAlign w:val="center"/>
            <w:tcPrChange w:id="765" w:author="MartaAbkhiz" w:date="2025-09-28T22:41:00Z">
              <w:tcPr>
                <w:tcW w:w="6126" w:type="dxa"/>
                <w:vAlign w:val="center"/>
              </w:tcPr>
            </w:tcPrChange>
          </w:tcPr>
          <w:p w14:paraId="2C47D33B" w14:textId="0D435209" w:rsidR="000D423B" w:rsidRPr="000D423B" w:rsidDel="00BE5CF9" w:rsidRDefault="000D423B">
            <w:pPr>
              <w:spacing w:after="160" w:line="259" w:lineRule="auto"/>
              <w:jc w:val="center"/>
              <w:rPr>
                <w:del w:id="766" w:author="Mosen Bakhtiari" w:date="2025-10-08T00:11:00Z"/>
                <w:rFonts w:ascii="Georgia" w:hAnsi="Georgia" w:cstheme="minorHAnsi"/>
              </w:rPr>
              <w:pPrChange w:id="767" w:author="MartaAbkhiz" w:date="2025-09-28T22:41:00Z">
                <w:pPr>
                  <w:spacing w:after="160" w:line="259" w:lineRule="auto"/>
                </w:pPr>
              </w:pPrChange>
            </w:pPr>
            <w:del w:id="768" w:author="Mosen Bakhtiari" w:date="2025-10-08T00:11:00Z">
              <w:r w:rsidRPr="000D423B" w:rsidDel="00BE5CF9">
                <w:rPr>
                  <w:rFonts w:ascii="Georgia" w:hAnsi="Georgia" w:cstheme="minorHAnsi"/>
                </w:rPr>
                <w:delText>No trend</w:delText>
              </w:r>
            </w:del>
          </w:p>
        </w:tc>
      </w:tr>
      <w:tr w:rsidR="000D423B" w:rsidRPr="000D423B" w:rsidDel="00BE5CF9" w14:paraId="69415185" w14:textId="22181ED9" w:rsidTr="007A1D74">
        <w:trPr>
          <w:jc w:val="center"/>
          <w:del w:id="769" w:author="Mosen Bakhtiari" w:date="2025-10-08T00:11:00Z"/>
          <w:trPrChange w:id="770" w:author="MartaAbkhiz" w:date="2025-09-28T22:41:00Z">
            <w:trPr>
              <w:jc w:val="center"/>
            </w:trPr>
          </w:trPrChange>
        </w:trPr>
        <w:tc>
          <w:tcPr>
            <w:tcW w:w="6229" w:type="dxa"/>
            <w:vAlign w:val="center"/>
            <w:tcPrChange w:id="771" w:author="MartaAbkhiz" w:date="2025-09-28T22:41:00Z">
              <w:tcPr>
                <w:tcW w:w="6229" w:type="dxa"/>
                <w:vAlign w:val="center"/>
              </w:tcPr>
            </w:tcPrChange>
          </w:tcPr>
          <w:p w14:paraId="6239694C" w14:textId="7B8EE157" w:rsidR="000D423B" w:rsidRPr="000D423B" w:rsidDel="00BE5CF9" w:rsidRDefault="000D423B">
            <w:pPr>
              <w:spacing w:after="160" w:line="259" w:lineRule="auto"/>
              <w:jc w:val="center"/>
              <w:rPr>
                <w:del w:id="772" w:author="Mosen Bakhtiari" w:date="2025-10-08T00:11:00Z"/>
                <w:rFonts w:ascii="Georgia" w:hAnsi="Georgia" w:cstheme="minorHAnsi"/>
              </w:rPr>
              <w:pPrChange w:id="773" w:author="MartaAbkhiz" w:date="2025-09-28T22:41:00Z">
                <w:pPr>
                  <w:spacing w:after="160" w:line="259" w:lineRule="auto"/>
                </w:pPr>
              </w:pPrChange>
            </w:pPr>
            <w:del w:id="774" w:author="Mosen Bakhtiari" w:date="2025-10-08T00:11:00Z">
              <w:r w:rsidRPr="000D423B" w:rsidDel="00BE5CF9">
                <w:rPr>
                  <w:rFonts w:ascii="Georgia" w:hAnsi="Georgia" w:cstheme="minorHAnsi"/>
                  <w:noProof/>
                </w:rPr>
                <w:drawing>
                  <wp:inline distT="0" distB="0" distL="0" distR="0" wp14:anchorId="1D9141C7" wp14:editId="1DFEEDCD">
                    <wp:extent cx="3818810" cy="1720800"/>
                    <wp:effectExtent l="0" t="0" r="0" b="0"/>
                    <wp:docPr id="1905051191" name="Picture 19050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775" w:author="MartaAbkhiz" w:date="2025-09-28T22:41:00Z">
              <w:tcPr>
                <w:tcW w:w="6126" w:type="dxa"/>
                <w:vAlign w:val="center"/>
              </w:tcPr>
            </w:tcPrChange>
          </w:tcPr>
          <w:p w14:paraId="4F8981B1" w14:textId="2D293D0E" w:rsidR="000D423B" w:rsidRPr="000D423B" w:rsidDel="00BE5CF9" w:rsidRDefault="000D423B">
            <w:pPr>
              <w:spacing w:after="160" w:line="259" w:lineRule="auto"/>
              <w:jc w:val="center"/>
              <w:rPr>
                <w:del w:id="776" w:author="Mosen Bakhtiari" w:date="2025-10-08T00:11:00Z"/>
                <w:rFonts w:ascii="Georgia" w:hAnsi="Georgia" w:cstheme="minorHAnsi"/>
              </w:rPr>
              <w:pPrChange w:id="777" w:author="MartaAbkhiz" w:date="2025-09-28T22:41:00Z">
                <w:pPr>
                  <w:spacing w:after="160" w:line="259" w:lineRule="auto"/>
                </w:pPr>
              </w:pPrChange>
            </w:pPr>
            <w:del w:id="778" w:author="Mosen Bakhtiari" w:date="2025-10-08T00:11:00Z">
              <w:r w:rsidRPr="000D423B" w:rsidDel="00BE5CF9">
                <w:rPr>
                  <w:rFonts w:ascii="Georgia" w:hAnsi="Georgia" w:cstheme="minorHAnsi"/>
                  <w:noProof/>
                </w:rPr>
                <w:drawing>
                  <wp:inline distT="0" distB="0" distL="0" distR="0" wp14:anchorId="3DB9C1D9" wp14:editId="39200F7D">
                    <wp:extent cx="3727662" cy="1691465"/>
                    <wp:effectExtent l="0" t="0" r="6350" b="4445"/>
                    <wp:docPr id="300958978" name="Picture 3009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137" cstate="screen">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71F8C474" w14:textId="51DA0CEA" w:rsidTr="007A1D74">
        <w:trPr>
          <w:jc w:val="center"/>
          <w:del w:id="779" w:author="Mosen Bakhtiari" w:date="2025-10-08T00:11:00Z"/>
          <w:trPrChange w:id="780" w:author="MartaAbkhiz" w:date="2025-09-28T22:41:00Z">
            <w:trPr>
              <w:jc w:val="center"/>
            </w:trPr>
          </w:trPrChange>
        </w:trPr>
        <w:tc>
          <w:tcPr>
            <w:tcW w:w="6229" w:type="dxa"/>
            <w:vAlign w:val="center"/>
            <w:tcPrChange w:id="781" w:author="MartaAbkhiz" w:date="2025-09-28T22:41:00Z">
              <w:tcPr>
                <w:tcW w:w="6229" w:type="dxa"/>
                <w:vAlign w:val="center"/>
              </w:tcPr>
            </w:tcPrChange>
          </w:tcPr>
          <w:p w14:paraId="09E13C94" w14:textId="2AED94B1" w:rsidR="000D423B" w:rsidRPr="000D423B" w:rsidDel="00BE5CF9" w:rsidRDefault="000D423B">
            <w:pPr>
              <w:spacing w:after="160" w:line="259" w:lineRule="auto"/>
              <w:jc w:val="center"/>
              <w:rPr>
                <w:del w:id="782" w:author="Mosen Bakhtiari" w:date="2025-10-08T00:11:00Z"/>
                <w:rFonts w:ascii="Georgia" w:hAnsi="Georgia" w:cstheme="minorHAnsi"/>
              </w:rPr>
              <w:pPrChange w:id="783" w:author="MartaAbkhiz" w:date="2025-09-28T22:41:00Z">
                <w:pPr>
                  <w:spacing w:after="160" w:line="259" w:lineRule="auto"/>
                </w:pPr>
              </w:pPrChange>
            </w:pPr>
            <w:del w:id="784" w:author="Mosen Bakhtiari" w:date="2025-10-08T00:11:00Z">
              <w:r w:rsidRPr="000D423B" w:rsidDel="00BE5CF9">
                <w:rPr>
                  <w:rFonts w:ascii="Georgia" w:hAnsi="Georgia" w:cstheme="minorHAnsi"/>
                </w:rPr>
                <w:delText>No trend</w:delText>
              </w:r>
            </w:del>
          </w:p>
        </w:tc>
        <w:tc>
          <w:tcPr>
            <w:tcW w:w="6126" w:type="dxa"/>
            <w:vAlign w:val="center"/>
            <w:tcPrChange w:id="785" w:author="MartaAbkhiz" w:date="2025-09-28T22:41:00Z">
              <w:tcPr>
                <w:tcW w:w="6126" w:type="dxa"/>
                <w:vAlign w:val="center"/>
              </w:tcPr>
            </w:tcPrChange>
          </w:tcPr>
          <w:p w14:paraId="20DDA467" w14:textId="57E04593" w:rsidR="000D423B" w:rsidRPr="000D423B" w:rsidDel="00BE5CF9" w:rsidRDefault="000D423B">
            <w:pPr>
              <w:spacing w:after="160" w:line="259" w:lineRule="auto"/>
              <w:jc w:val="center"/>
              <w:rPr>
                <w:del w:id="786" w:author="Mosen Bakhtiari" w:date="2025-10-08T00:11:00Z"/>
                <w:rFonts w:ascii="Georgia" w:hAnsi="Georgia" w:cstheme="minorHAnsi"/>
              </w:rPr>
              <w:pPrChange w:id="787" w:author="MartaAbkhiz" w:date="2025-09-28T22:41:00Z">
                <w:pPr>
                  <w:spacing w:after="160" w:line="259" w:lineRule="auto"/>
                </w:pPr>
              </w:pPrChange>
            </w:pPr>
            <w:del w:id="788" w:author="Mosen Bakhtiari" w:date="2025-10-08T00:11:00Z">
              <w:r w:rsidRPr="000D423B" w:rsidDel="00BE5CF9">
                <w:rPr>
                  <w:rFonts w:ascii="Georgia" w:hAnsi="Georgia" w:cstheme="minorHAnsi"/>
                </w:rPr>
                <w:delText>No trend</w:delText>
              </w:r>
            </w:del>
          </w:p>
        </w:tc>
      </w:tr>
    </w:tbl>
    <w:p w14:paraId="5AC48A5C" w14:textId="4CCC32E6" w:rsidR="000D423B" w:rsidRPr="002E702C" w:rsidDel="00BE5CF9" w:rsidRDefault="000D423B" w:rsidP="000D423B">
      <w:pPr>
        <w:spacing w:after="0" w:line="240" w:lineRule="auto"/>
        <w:jc w:val="center"/>
        <w:rPr>
          <w:moveFrom w:id="789" w:author="Mosen Bakhtiari" w:date="2025-10-08T00:11:00Z"/>
          <w:rFonts w:ascii="Georgia" w:hAnsi="Georgia" w:cstheme="minorHAnsi"/>
          <w:sz w:val="24"/>
          <w:szCs w:val="24"/>
        </w:rPr>
      </w:pPr>
      <w:moveFromRangeStart w:id="790" w:author="Mosen Bakhtiari" w:date="2025-10-08T00:11:00Z" w:name="move210774729"/>
      <w:moveFrom w:id="791" w:author="Mosen Bakhtiari" w:date="2025-10-08T00:11:00Z">
        <w:r w:rsidRPr="002E702C" w:rsidDel="00BE5CF9">
          <w:rPr>
            <w:rFonts w:ascii="Georgia" w:hAnsi="Georgia" w:cstheme="minorHAnsi"/>
            <w:sz w:val="24"/>
            <w:szCs w:val="24"/>
          </w:rPr>
          <w:t xml:space="preserve">Fig. </w:t>
        </w:r>
        <w:r w:rsidDel="00BE5CF9">
          <w:rPr>
            <w:rFonts w:ascii="Georgia" w:hAnsi="Georgia" w:cstheme="minorHAnsi"/>
            <w:sz w:val="24"/>
            <w:szCs w:val="24"/>
          </w:rPr>
          <w:t>9</w:t>
        </w:r>
        <w:r w:rsidRPr="002E702C" w:rsidDel="00BE5CF9">
          <w:rPr>
            <w:rFonts w:ascii="Georgia" w:hAnsi="Georgia" w:cstheme="minorHAnsi"/>
            <w:sz w:val="24"/>
            <w:szCs w:val="24"/>
          </w:rPr>
          <w:t xml:space="preserve">. The monthly discharge trend of the </w:t>
        </w:r>
        <w:r w:rsidDel="00BE5CF9">
          <w:rPr>
            <w:rFonts w:ascii="Georgia" w:hAnsi="Georgia" w:cstheme="minorHAnsi"/>
            <w:sz w:val="24"/>
            <w:szCs w:val="24"/>
          </w:rPr>
          <w:t>close</w:t>
        </w:r>
        <w:r w:rsidRPr="002E702C" w:rsidDel="00BE5CF9">
          <w:rPr>
            <w:rFonts w:ascii="Georgia" w:hAnsi="Georgia" w:cstheme="minorHAnsi"/>
            <w:sz w:val="24"/>
            <w:szCs w:val="24"/>
          </w:rPr>
          <w:t>-dam stations during 1979 to the year of dam construction.</w:t>
        </w:r>
      </w:moveFrom>
    </w:p>
    <w:moveFromRangeEnd w:id="790"/>
    <w:p w14:paraId="40FCCEC7" w14:textId="2EE38576" w:rsidR="000D423B" w:rsidRPr="003A3611" w:rsidDel="00BE5CF9" w:rsidRDefault="000D423B" w:rsidP="000D423B">
      <w:pPr>
        <w:spacing w:after="0" w:line="240" w:lineRule="auto"/>
        <w:jc w:val="center"/>
        <w:rPr>
          <w:del w:id="792" w:author="Mosen Bakhtiari" w:date="2025-10-08T00:11:00Z"/>
          <w:rFonts w:cstheme="minorHAnsi"/>
        </w:rPr>
      </w:pPr>
      <w:del w:id="793" w:author="Mosen Bakhtiari" w:date="2025-10-08T00:11:00Z">
        <w:r w:rsidRPr="003A3611" w:rsidDel="00BE5CF9">
          <w:rPr>
            <w:rFonts w:cstheme="minorHAnsi"/>
          </w:rPr>
          <w:delText xml:space="preserve">. </w:delText>
        </w:r>
      </w:del>
    </w:p>
    <w:p w14:paraId="057DE0E3" w14:textId="77777777" w:rsidR="00526B6C" w:rsidRDefault="00526B6C" w:rsidP="00B079A7">
      <w:pPr>
        <w:rPr>
          <w:ins w:id="794" w:author="MartaAbkhiz" w:date="2025-09-28T22:20:00Z"/>
          <w:rFonts w:ascii="Georgia" w:hAnsi="Georgia" w:cstheme="minorHAnsi"/>
          <w:rtl/>
        </w:rPr>
      </w:pPr>
    </w:p>
    <w:tbl>
      <w:tblPr>
        <w:tblStyle w:val="TableGrid"/>
        <w:tblW w:w="12060" w:type="dxa"/>
        <w:jc w:val="center"/>
        <w:tblLayout w:type="fixed"/>
        <w:tblLook w:val="04A0" w:firstRow="1" w:lastRow="0" w:firstColumn="1" w:lastColumn="0" w:noHBand="0" w:noVBand="1"/>
        <w:tblPrChange w:id="795" w:author="MartaAbkhiz" w:date="2025-09-28T22:4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796">
          <w:tblGrid>
            <w:gridCol w:w="3955"/>
            <w:gridCol w:w="4207"/>
            <w:gridCol w:w="3898"/>
          </w:tblGrid>
        </w:tblGridChange>
      </w:tblGrid>
      <w:tr w:rsidR="00526B6C" w14:paraId="20A8DD1E" w14:textId="77777777" w:rsidTr="007A1D74">
        <w:trPr>
          <w:trHeight w:val="2016"/>
          <w:jc w:val="center"/>
          <w:ins w:id="797" w:author="MartaAbkhiz" w:date="2025-09-28T22:20:00Z"/>
          <w:trPrChange w:id="798" w:author="MartaAbkhiz" w:date="2025-09-28T22:42:00Z">
            <w:trPr>
              <w:trHeight w:val="2016"/>
              <w:jc w:val="center"/>
            </w:trPr>
          </w:trPrChange>
        </w:trPr>
        <w:tc>
          <w:tcPr>
            <w:tcW w:w="3955" w:type="dxa"/>
            <w:vAlign w:val="center"/>
            <w:tcPrChange w:id="799" w:author="MartaAbkhiz" w:date="2025-09-28T22:42:00Z">
              <w:tcPr>
                <w:tcW w:w="3955" w:type="dxa"/>
                <w:vAlign w:val="center"/>
              </w:tcPr>
            </w:tcPrChange>
          </w:tcPr>
          <w:p w14:paraId="22198AFB" w14:textId="47FDD33C" w:rsidR="00526B6C" w:rsidRDefault="00526B6C" w:rsidP="00FC659E">
            <w:pPr>
              <w:pStyle w:val="a"/>
              <w:rPr>
                <w:ins w:id="800" w:author="MartaAbkhiz" w:date="2025-09-28T22:20:00Z"/>
                <w:szCs w:val="22"/>
              </w:rPr>
            </w:pPr>
            <w:ins w:id="801" w:author="MartaAbkhiz" w:date="2025-09-28T22:20:00Z">
              <w:r w:rsidRPr="000D423B">
                <w:rPr>
                  <w:noProof/>
                </w:rPr>
                <w:drawing>
                  <wp:inline distT="0" distB="0" distL="0" distR="0" wp14:anchorId="6F9D92F0" wp14:editId="01A6A78A">
                    <wp:extent cx="2439715" cy="1045592"/>
                    <wp:effectExtent l="0" t="0" r="0" b="2540"/>
                    <wp:docPr id="141919664" name="Picture 1419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802" w:author="MartaAbkhiz" w:date="2025-09-28T22:42:00Z">
              <w:tcPr>
                <w:tcW w:w="4207" w:type="dxa"/>
                <w:vAlign w:val="center"/>
              </w:tcPr>
            </w:tcPrChange>
          </w:tcPr>
          <w:p w14:paraId="48F5932E" w14:textId="2AD27625" w:rsidR="00526B6C" w:rsidRDefault="00526B6C" w:rsidP="00FC659E">
            <w:pPr>
              <w:pStyle w:val="a"/>
              <w:rPr>
                <w:ins w:id="803" w:author="MartaAbkhiz" w:date="2025-09-28T22:20:00Z"/>
                <w:szCs w:val="22"/>
              </w:rPr>
            </w:pPr>
            <w:ins w:id="804" w:author="MartaAbkhiz" w:date="2025-09-28T22:20:00Z">
              <w:r w:rsidRPr="000D423B">
                <w:rPr>
                  <w:noProof/>
                </w:rPr>
                <w:drawing>
                  <wp:inline distT="0" distB="0" distL="0" distR="0" wp14:anchorId="670B2B9A" wp14:editId="0C2EFCD8">
                    <wp:extent cx="2439715" cy="1045592"/>
                    <wp:effectExtent l="0" t="0" r="0" b="2540"/>
                    <wp:docPr id="1829600566" name="Picture 18296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805" w:author="MartaAbkhiz" w:date="2025-09-28T22:42:00Z">
              <w:tcPr>
                <w:tcW w:w="3898" w:type="dxa"/>
                <w:vAlign w:val="center"/>
              </w:tcPr>
            </w:tcPrChange>
          </w:tcPr>
          <w:p w14:paraId="101C16F1" w14:textId="2CE4799E" w:rsidR="00526B6C" w:rsidRDefault="00526B6C" w:rsidP="00FC659E">
            <w:pPr>
              <w:pStyle w:val="a"/>
              <w:rPr>
                <w:ins w:id="806" w:author="MartaAbkhiz" w:date="2025-09-28T22:20:00Z"/>
                <w:szCs w:val="22"/>
              </w:rPr>
            </w:pPr>
            <w:ins w:id="807" w:author="MartaAbkhiz" w:date="2025-09-28T22:20:00Z">
              <w:r w:rsidRPr="000D423B">
                <w:rPr>
                  <w:noProof/>
                </w:rPr>
                <w:drawing>
                  <wp:inline distT="0" distB="0" distL="0" distR="0" wp14:anchorId="541A79C4" wp14:editId="0EB68C3F">
                    <wp:extent cx="2439715" cy="1045592"/>
                    <wp:effectExtent l="0" t="0" r="0" b="2540"/>
                    <wp:docPr id="1087517376" name="Picture 10875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28069DD6" w14:textId="77777777" w:rsidTr="007A1D74">
        <w:trPr>
          <w:trHeight w:val="242"/>
          <w:jc w:val="center"/>
          <w:ins w:id="808" w:author="MartaAbkhiz" w:date="2025-09-28T22:42:00Z"/>
          <w:trPrChange w:id="809" w:author="MartaAbkhiz" w:date="2025-09-28T22:43:00Z">
            <w:trPr>
              <w:trHeight w:val="2016"/>
              <w:jc w:val="center"/>
            </w:trPr>
          </w:trPrChange>
        </w:trPr>
        <w:tc>
          <w:tcPr>
            <w:tcW w:w="3955" w:type="dxa"/>
            <w:vAlign w:val="center"/>
            <w:tcPrChange w:id="810" w:author="MartaAbkhiz" w:date="2025-09-28T22:43:00Z">
              <w:tcPr>
                <w:tcW w:w="3955" w:type="dxa"/>
                <w:vAlign w:val="center"/>
              </w:tcPr>
            </w:tcPrChange>
          </w:tcPr>
          <w:p w14:paraId="20058FB0" w14:textId="0D9CCCF0" w:rsidR="007A1D74" w:rsidRPr="000D423B" w:rsidRDefault="007A1D74" w:rsidP="00FC659E">
            <w:pPr>
              <w:pStyle w:val="a"/>
              <w:rPr>
                <w:ins w:id="811" w:author="MartaAbkhiz" w:date="2025-09-28T22:42:00Z"/>
                <w:noProof/>
              </w:rPr>
            </w:pPr>
            <w:ins w:id="812" w:author="MartaAbkhiz" w:date="2025-09-28T22:42:00Z">
              <w:r w:rsidRPr="000D423B">
                <w:t>No trend</w:t>
              </w:r>
            </w:ins>
          </w:p>
        </w:tc>
        <w:tc>
          <w:tcPr>
            <w:tcW w:w="4207" w:type="dxa"/>
            <w:vAlign w:val="center"/>
            <w:tcPrChange w:id="813" w:author="MartaAbkhiz" w:date="2025-09-28T22:43:00Z">
              <w:tcPr>
                <w:tcW w:w="4207" w:type="dxa"/>
                <w:vAlign w:val="center"/>
              </w:tcPr>
            </w:tcPrChange>
          </w:tcPr>
          <w:p w14:paraId="106620A4" w14:textId="142D5707" w:rsidR="007A1D74" w:rsidRPr="000D423B" w:rsidRDefault="007A1D74" w:rsidP="00FC659E">
            <w:pPr>
              <w:pStyle w:val="a"/>
              <w:rPr>
                <w:ins w:id="814" w:author="MartaAbkhiz" w:date="2025-09-28T22:42:00Z"/>
                <w:noProof/>
              </w:rPr>
            </w:pPr>
            <w:ins w:id="815" w:author="MartaAbkhiz" w:date="2025-09-28T22:42:00Z">
              <w:r w:rsidRPr="000D423B">
                <w:t>No trend</w:t>
              </w:r>
            </w:ins>
          </w:p>
        </w:tc>
        <w:tc>
          <w:tcPr>
            <w:tcW w:w="3898" w:type="dxa"/>
            <w:vAlign w:val="center"/>
            <w:tcPrChange w:id="816" w:author="MartaAbkhiz" w:date="2025-09-28T22:43:00Z">
              <w:tcPr>
                <w:tcW w:w="3898" w:type="dxa"/>
                <w:vAlign w:val="center"/>
              </w:tcPr>
            </w:tcPrChange>
          </w:tcPr>
          <w:p w14:paraId="38FEF4EB" w14:textId="15674ADB" w:rsidR="007A1D74" w:rsidRPr="000D423B" w:rsidRDefault="006D73D7" w:rsidP="00FC659E">
            <w:pPr>
              <w:pStyle w:val="a"/>
              <w:rPr>
                <w:ins w:id="817" w:author="MartaAbkhiz" w:date="2025-09-28T22:42:00Z"/>
                <w:noProof/>
              </w:rPr>
            </w:pPr>
            <w:ins w:id="818" w:author="Mosen Bakhtiari" w:date="2025-10-08T00:05:00Z">
              <w:r w:rsidRPr="000D423B">
                <w:t>Trend= decreasing, Slope= -0.0419</w:t>
              </w:r>
            </w:ins>
            <w:ins w:id="819" w:author="MartaAbkhiz" w:date="2025-09-28T22:42:00Z">
              <w:del w:id="820" w:author="Mosen Bakhtiari" w:date="2025-10-08T00:05:00Z">
                <w:r w:rsidR="007A1D74" w:rsidRPr="000D423B" w:rsidDel="006D73D7">
                  <w:delText>No trend</w:delText>
                </w:r>
              </w:del>
            </w:ins>
          </w:p>
        </w:tc>
      </w:tr>
      <w:tr w:rsidR="00526B6C" w14:paraId="1FEF4DC9" w14:textId="77777777" w:rsidTr="007A1D74">
        <w:trPr>
          <w:trHeight w:val="2016"/>
          <w:jc w:val="center"/>
          <w:ins w:id="821" w:author="MartaAbkhiz" w:date="2025-09-28T22:20:00Z"/>
          <w:trPrChange w:id="822" w:author="MartaAbkhiz" w:date="2025-09-28T22:42:00Z">
            <w:trPr>
              <w:trHeight w:val="2016"/>
              <w:jc w:val="center"/>
            </w:trPr>
          </w:trPrChange>
        </w:trPr>
        <w:tc>
          <w:tcPr>
            <w:tcW w:w="3955" w:type="dxa"/>
            <w:vAlign w:val="center"/>
            <w:tcPrChange w:id="823" w:author="MartaAbkhiz" w:date="2025-09-28T22:42:00Z">
              <w:tcPr>
                <w:tcW w:w="3955" w:type="dxa"/>
                <w:vAlign w:val="center"/>
              </w:tcPr>
            </w:tcPrChange>
          </w:tcPr>
          <w:p w14:paraId="093778E8" w14:textId="7615A472" w:rsidR="00526B6C" w:rsidRDefault="00526B6C" w:rsidP="00FC659E">
            <w:pPr>
              <w:pStyle w:val="a"/>
              <w:rPr>
                <w:ins w:id="824" w:author="MartaAbkhiz" w:date="2025-09-28T22:20:00Z"/>
                <w:szCs w:val="22"/>
              </w:rPr>
            </w:pPr>
            <w:ins w:id="825" w:author="MartaAbkhiz" w:date="2025-09-28T22:20:00Z">
              <w:r w:rsidRPr="000D423B">
                <w:rPr>
                  <w:noProof/>
                </w:rPr>
                <w:drawing>
                  <wp:inline distT="0" distB="0" distL="0" distR="0" wp14:anchorId="37529ABE" wp14:editId="661A0173">
                    <wp:extent cx="2439715" cy="1045592"/>
                    <wp:effectExtent l="0" t="0" r="0" b="2540"/>
                    <wp:docPr id="1906843630" name="Picture 190684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826" w:author="MartaAbkhiz" w:date="2025-09-28T22:42:00Z">
              <w:tcPr>
                <w:tcW w:w="4207" w:type="dxa"/>
                <w:vAlign w:val="center"/>
              </w:tcPr>
            </w:tcPrChange>
          </w:tcPr>
          <w:p w14:paraId="302607D1" w14:textId="24B73215" w:rsidR="00526B6C" w:rsidRDefault="00526B6C" w:rsidP="00FC659E">
            <w:pPr>
              <w:pStyle w:val="a"/>
              <w:rPr>
                <w:ins w:id="827" w:author="MartaAbkhiz" w:date="2025-09-28T22:20:00Z"/>
                <w:szCs w:val="22"/>
              </w:rPr>
            </w:pPr>
            <w:ins w:id="828" w:author="MartaAbkhiz" w:date="2025-09-28T22:20:00Z">
              <w:r w:rsidRPr="000D423B">
                <w:rPr>
                  <w:noProof/>
                </w:rPr>
                <w:drawing>
                  <wp:inline distT="0" distB="0" distL="0" distR="0" wp14:anchorId="23092247" wp14:editId="05C80950">
                    <wp:extent cx="2439715" cy="1045592"/>
                    <wp:effectExtent l="0" t="0" r="0" b="2540"/>
                    <wp:docPr id="1692294538" name="Picture 16922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829" w:author="MartaAbkhiz" w:date="2025-09-28T22:42:00Z">
              <w:tcPr>
                <w:tcW w:w="3898" w:type="dxa"/>
                <w:vAlign w:val="center"/>
              </w:tcPr>
            </w:tcPrChange>
          </w:tcPr>
          <w:p w14:paraId="3E06A4DB" w14:textId="0C06201B" w:rsidR="00526B6C" w:rsidRDefault="00526B6C" w:rsidP="00FC659E">
            <w:pPr>
              <w:pStyle w:val="a"/>
              <w:rPr>
                <w:ins w:id="830" w:author="MartaAbkhiz" w:date="2025-09-28T22:20:00Z"/>
                <w:szCs w:val="22"/>
              </w:rPr>
            </w:pPr>
            <w:ins w:id="831" w:author="MartaAbkhiz" w:date="2025-09-28T22:20:00Z">
              <w:r w:rsidRPr="000D423B">
                <w:rPr>
                  <w:noProof/>
                </w:rPr>
                <w:drawing>
                  <wp:inline distT="0" distB="0" distL="0" distR="0" wp14:anchorId="620A6DF8" wp14:editId="2D7F4007">
                    <wp:extent cx="2439715" cy="1045592"/>
                    <wp:effectExtent l="0" t="0" r="0" b="2540"/>
                    <wp:docPr id="460819047" name="Picture 46081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7A6967D5" w14:textId="77777777" w:rsidTr="00EF5410">
        <w:trPr>
          <w:trHeight w:val="144"/>
          <w:jc w:val="center"/>
          <w:ins w:id="832" w:author="MartaAbkhiz" w:date="2025-09-28T22:42:00Z"/>
          <w:trPrChange w:id="833" w:author="MartaAbkhiz" w:date="2025-09-28T22:59:00Z">
            <w:trPr>
              <w:trHeight w:val="2016"/>
              <w:jc w:val="center"/>
            </w:trPr>
          </w:trPrChange>
        </w:trPr>
        <w:tc>
          <w:tcPr>
            <w:tcW w:w="3955" w:type="dxa"/>
            <w:vAlign w:val="center"/>
            <w:tcPrChange w:id="834" w:author="MartaAbkhiz" w:date="2025-09-28T22:59:00Z">
              <w:tcPr>
                <w:tcW w:w="3955" w:type="dxa"/>
                <w:vAlign w:val="center"/>
              </w:tcPr>
            </w:tcPrChange>
          </w:tcPr>
          <w:p w14:paraId="058EF0A0" w14:textId="5FC21E55" w:rsidR="007A1D74" w:rsidRPr="000D423B" w:rsidRDefault="007A1D74" w:rsidP="00FC659E">
            <w:pPr>
              <w:pStyle w:val="a"/>
              <w:rPr>
                <w:ins w:id="835" w:author="MartaAbkhiz" w:date="2025-09-28T22:42:00Z"/>
                <w:noProof/>
              </w:rPr>
            </w:pPr>
            <w:ins w:id="836" w:author="MartaAbkhiz" w:date="2025-09-28T22:43:00Z">
              <w:r w:rsidRPr="000D423B">
                <w:t>No trend</w:t>
              </w:r>
            </w:ins>
          </w:p>
        </w:tc>
        <w:tc>
          <w:tcPr>
            <w:tcW w:w="4207" w:type="dxa"/>
            <w:vAlign w:val="center"/>
            <w:tcPrChange w:id="837" w:author="MartaAbkhiz" w:date="2025-09-28T22:59:00Z">
              <w:tcPr>
                <w:tcW w:w="4207" w:type="dxa"/>
                <w:vAlign w:val="center"/>
              </w:tcPr>
            </w:tcPrChange>
          </w:tcPr>
          <w:p w14:paraId="57B1DF9F" w14:textId="2885C510" w:rsidR="007A1D74" w:rsidRPr="000D423B" w:rsidRDefault="007A1D74" w:rsidP="00FC659E">
            <w:pPr>
              <w:pStyle w:val="a"/>
              <w:rPr>
                <w:ins w:id="838" w:author="MartaAbkhiz" w:date="2025-09-28T22:42:00Z"/>
                <w:noProof/>
              </w:rPr>
            </w:pPr>
            <w:ins w:id="839" w:author="MartaAbkhiz" w:date="2025-09-28T22:43:00Z">
              <w:r w:rsidRPr="000D423B">
                <w:t>No trend</w:t>
              </w:r>
            </w:ins>
          </w:p>
        </w:tc>
        <w:tc>
          <w:tcPr>
            <w:tcW w:w="3898" w:type="dxa"/>
            <w:vAlign w:val="center"/>
            <w:tcPrChange w:id="840" w:author="MartaAbkhiz" w:date="2025-09-28T22:59:00Z">
              <w:tcPr>
                <w:tcW w:w="3898" w:type="dxa"/>
                <w:vAlign w:val="center"/>
              </w:tcPr>
            </w:tcPrChange>
          </w:tcPr>
          <w:p w14:paraId="5DDCCB20" w14:textId="62202CDF" w:rsidR="007A1D74" w:rsidRPr="000D423B" w:rsidRDefault="007A1D74" w:rsidP="00FC659E">
            <w:pPr>
              <w:pStyle w:val="a"/>
              <w:rPr>
                <w:ins w:id="841" w:author="MartaAbkhiz" w:date="2025-09-28T22:42:00Z"/>
                <w:noProof/>
              </w:rPr>
            </w:pPr>
            <w:ins w:id="842" w:author="MartaAbkhiz" w:date="2025-09-28T22:43:00Z">
              <w:r w:rsidRPr="000D423B">
                <w:t>No trend</w:t>
              </w:r>
            </w:ins>
          </w:p>
        </w:tc>
      </w:tr>
      <w:tr w:rsidR="00526B6C" w14:paraId="1D8AA1D2" w14:textId="77777777" w:rsidTr="007A1D74">
        <w:trPr>
          <w:trHeight w:val="2016"/>
          <w:jc w:val="center"/>
          <w:ins w:id="843" w:author="MartaAbkhiz" w:date="2025-09-28T22:20:00Z"/>
          <w:trPrChange w:id="844" w:author="MartaAbkhiz" w:date="2025-09-28T22:42:00Z">
            <w:trPr>
              <w:trHeight w:val="2016"/>
              <w:jc w:val="center"/>
            </w:trPr>
          </w:trPrChange>
        </w:trPr>
        <w:tc>
          <w:tcPr>
            <w:tcW w:w="3955" w:type="dxa"/>
            <w:vAlign w:val="center"/>
            <w:tcPrChange w:id="845" w:author="MartaAbkhiz" w:date="2025-09-28T22:42:00Z">
              <w:tcPr>
                <w:tcW w:w="3955" w:type="dxa"/>
                <w:vAlign w:val="center"/>
              </w:tcPr>
            </w:tcPrChange>
          </w:tcPr>
          <w:p w14:paraId="3A87E4E6" w14:textId="633DBE3F" w:rsidR="00526B6C" w:rsidRDefault="00526B6C" w:rsidP="00FC659E">
            <w:pPr>
              <w:pStyle w:val="a"/>
              <w:rPr>
                <w:ins w:id="846" w:author="MartaAbkhiz" w:date="2025-09-28T22:20:00Z"/>
                <w:szCs w:val="22"/>
              </w:rPr>
            </w:pPr>
            <w:ins w:id="847" w:author="MartaAbkhiz" w:date="2025-09-28T22:20:00Z">
              <w:r w:rsidRPr="000D423B">
                <w:rPr>
                  <w:noProof/>
                </w:rPr>
                <w:drawing>
                  <wp:inline distT="0" distB="0" distL="0" distR="0" wp14:anchorId="52B8681A" wp14:editId="772DA77C">
                    <wp:extent cx="2439715" cy="1045592"/>
                    <wp:effectExtent l="0" t="0" r="0" b="2540"/>
                    <wp:docPr id="636599367" name="Picture 63659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848" w:author="MartaAbkhiz" w:date="2025-09-28T22:42:00Z">
              <w:tcPr>
                <w:tcW w:w="4207" w:type="dxa"/>
                <w:vAlign w:val="center"/>
              </w:tcPr>
            </w:tcPrChange>
          </w:tcPr>
          <w:p w14:paraId="0A650CF8" w14:textId="73D6C19A" w:rsidR="00526B6C" w:rsidRDefault="00526B6C" w:rsidP="00FC659E">
            <w:pPr>
              <w:pStyle w:val="a"/>
              <w:rPr>
                <w:ins w:id="849" w:author="MartaAbkhiz" w:date="2025-09-28T22:20:00Z"/>
                <w:szCs w:val="22"/>
              </w:rPr>
            </w:pPr>
            <w:ins w:id="850" w:author="MartaAbkhiz" w:date="2025-09-28T22:20:00Z">
              <w:r w:rsidRPr="000D423B">
                <w:rPr>
                  <w:noProof/>
                </w:rPr>
                <w:drawing>
                  <wp:inline distT="0" distB="0" distL="0" distR="0" wp14:anchorId="10CE2670" wp14:editId="047ABA52">
                    <wp:extent cx="2439715" cy="1045592"/>
                    <wp:effectExtent l="0" t="0" r="0" b="2540"/>
                    <wp:docPr id="1425570072" name="Picture 142557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851" w:author="MartaAbkhiz" w:date="2025-09-28T22:42:00Z">
              <w:tcPr>
                <w:tcW w:w="3898" w:type="dxa"/>
                <w:vAlign w:val="center"/>
              </w:tcPr>
            </w:tcPrChange>
          </w:tcPr>
          <w:p w14:paraId="61AF4F86" w14:textId="1ED4DF80" w:rsidR="00526B6C" w:rsidRDefault="00526B6C" w:rsidP="00FC659E">
            <w:pPr>
              <w:pStyle w:val="a"/>
              <w:rPr>
                <w:ins w:id="852" w:author="MartaAbkhiz" w:date="2025-09-28T22:20:00Z"/>
                <w:szCs w:val="22"/>
              </w:rPr>
            </w:pPr>
            <w:ins w:id="853" w:author="MartaAbkhiz" w:date="2025-09-28T22:20:00Z">
              <w:r w:rsidRPr="000D423B">
                <w:rPr>
                  <w:noProof/>
                </w:rPr>
                <w:drawing>
                  <wp:inline distT="0" distB="0" distL="0" distR="0" wp14:anchorId="678EFADA" wp14:editId="1479172C">
                    <wp:extent cx="2439715" cy="1045592"/>
                    <wp:effectExtent l="0" t="0" r="0" b="2540"/>
                    <wp:docPr id="1179353044" name="Picture 11793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D73D7" w14:paraId="3302605D" w14:textId="77777777" w:rsidTr="00EF5410">
        <w:trPr>
          <w:trHeight w:val="288"/>
          <w:jc w:val="center"/>
          <w:ins w:id="854" w:author="MartaAbkhiz" w:date="2025-09-28T22:42:00Z"/>
          <w:trPrChange w:id="855" w:author="MartaAbkhiz" w:date="2025-09-28T22:59:00Z">
            <w:trPr>
              <w:trHeight w:val="2016"/>
              <w:jc w:val="center"/>
            </w:trPr>
          </w:trPrChange>
        </w:trPr>
        <w:tc>
          <w:tcPr>
            <w:tcW w:w="3955" w:type="dxa"/>
            <w:vAlign w:val="center"/>
            <w:tcPrChange w:id="856" w:author="MartaAbkhiz" w:date="2025-09-28T22:59:00Z">
              <w:tcPr>
                <w:tcW w:w="3955" w:type="dxa"/>
                <w:vAlign w:val="center"/>
              </w:tcPr>
            </w:tcPrChange>
          </w:tcPr>
          <w:p w14:paraId="665169BD" w14:textId="3D91AF2A" w:rsidR="006D73D7" w:rsidRPr="000D423B" w:rsidRDefault="006D73D7" w:rsidP="00FC659E">
            <w:pPr>
              <w:pStyle w:val="a"/>
              <w:rPr>
                <w:ins w:id="857" w:author="MartaAbkhiz" w:date="2025-09-28T22:42:00Z"/>
                <w:noProof/>
              </w:rPr>
            </w:pPr>
            <w:ins w:id="858" w:author="Mosen Bakhtiari" w:date="2025-10-08T00:05:00Z">
              <w:r w:rsidRPr="000D423B">
                <w:t>Trend= decreasing, Slope= -0.060</w:t>
              </w:r>
            </w:ins>
            <w:ins w:id="859" w:author="MartaAbkhiz" w:date="2025-09-28T22:58:00Z">
              <w:del w:id="860" w:author="Mosen Bakhtiari" w:date="2025-10-08T00:05:00Z">
                <w:r w:rsidRPr="000D423B" w:rsidDel="0064039D">
                  <w:delText>No trend</w:delText>
                </w:r>
              </w:del>
            </w:ins>
          </w:p>
        </w:tc>
        <w:tc>
          <w:tcPr>
            <w:tcW w:w="4207" w:type="dxa"/>
            <w:vAlign w:val="center"/>
            <w:tcPrChange w:id="861" w:author="MartaAbkhiz" w:date="2025-09-28T22:59:00Z">
              <w:tcPr>
                <w:tcW w:w="4207" w:type="dxa"/>
                <w:vAlign w:val="center"/>
              </w:tcPr>
            </w:tcPrChange>
          </w:tcPr>
          <w:p w14:paraId="5C527683" w14:textId="4A9A7F93" w:rsidR="006D73D7" w:rsidRPr="000D423B" w:rsidRDefault="006D73D7" w:rsidP="00FC659E">
            <w:pPr>
              <w:pStyle w:val="a"/>
              <w:rPr>
                <w:ins w:id="862" w:author="MartaAbkhiz" w:date="2025-09-28T22:42:00Z"/>
                <w:noProof/>
              </w:rPr>
            </w:pPr>
            <w:ins w:id="863" w:author="MartaAbkhiz" w:date="2025-09-28T22:58:00Z">
              <w:r w:rsidRPr="000D423B">
                <w:t>No trend</w:t>
              </w:r>
            </w:ins>
          </w:p>
        </w:tc>
        <w:tc>
          <w:tcPr>
            <w:tcW w:w="3898" w:type="dxa"/>
            <w:vAlign w:val="center"/>
            <w:tcPrChange w:id="864" w:author="MartaAbkhiz" w:date="2025-09-28T22:59:00Z">
              <w:tcPr>
                <w:tcW w:w="3898" w:type="dxa"/>
                <w:vAlign w:val="center"/>
              </w:tcPr>
            </w:tcPrChange>
          </w:tcPr>
          <w:p w14:paraId="62996D48" w14:textId="33D1FB97" w:rsidR="006D73D7" w:rsidRPr="000D423B" w:rsidRDefault="006D73D7" w:rsidP="00FC659E">
            <w:pPr>
              <w:pStyle w:val="a"/>
              <w:rPr>
                <w:ins w:id="865" w:author="MartaAbkhiz" w:date="2025-09-28T22:42:00Z"/>
                <w:noProof/>
              </w:rPr>
            </w:pPr>
            <w:ins w:id="866" w:author="MartaAbkhiz" w:date="2025-09-28T22:58:00Z">
              <w:r w:rsidRPr="000D423B">
                <w:t>No trend</w:t>
              </w:r>
            </w:ins>
          </w:p>
        </w:tc>
      </w:tr>
      <w:tr w:rsidR="00526B6C" w14:paraId="0B220CC2" w14:textId="77777777" w:rsidTr="007A1D74">
        <w:trPr>
          <w:trHeight w:val="2016"/>
          <w:jc w:val="center"/>
          <w:ins w:id="867" w:author="MartaAbkhiz" w:date="2025-09-28T22:20:00Z"/>
          <w:trPrChange w:id="868" w:author="MartaAbkhiz" w:date="2025-09-28T22:42:00Z">
            <w:trPr>
              <w:trHeight w:val="2016"/>
              <w:jc w:val="center"/>
            </w:trPr>
          </w:trPrChange>
        </w:trPr>
        <w:tc>
          <w:tcPr>
            <w:tcW w:w="3955" w:type="dxa"/>
            <w:vAlign w:val="center"/>
            <w:tcPrChange w:id="869" w:author="MartaAbkhiz" w:date="2025-09-28T22:42:00Z">
              <w:tcPr>
                <w:tcW w:w="3955" w:type="dxa"/>
                <w:vAlign w:val="center"/>
              </w:tcPr>
            </w:tcPrChange>
          </w:tcPr>
          <w:p w14:paraId="6A6EBC78" w14:textId="5D0B4678" w:rsidR="00526B6C" w:rsidRDefault="00526B6C" w:rsidP="00FC659E">
            <w:pPr>
              <w:pStyle w:val="a"/>
              <w:rPr>
                <w:ins w:id="870" w:author="MartaAbkhiz" w:date="2025-09-28T22:20:00Z"/>
                <w:szCs w:val="22"/>
              </w:rPr>
            </w:pPr>
            <w:ins w:id="871" w:author="MartaAbkhiz" w:date="2025-09-28T22:20:00Z">
              <w:r w:rsidRPr="000D423B">
                <w:rPr>
                  <w:noProof/>
                </w:rPr>
                <w:lastRenderedPageBreak/>
                <w:drawing>
                  <wp:inline distT="0" distB="0" distL="0" distR="0" wp14:anchorId="149B5CB0" wp14:editId="27A23286">
                    <wp:extent cx="2439715" cy="1045592"/>
                    <wp:effectExtent l="0" t="0" r="0" b="2540"/>
                    <wp:docPr id="1660840846" name="Picture 16608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872" w:author="MartaAbkhiz" w:date="2025-09-28T22:42:00Z">
              <w:tcPr>
                <w:tcW w:w="4207" w:type="dxa"/>
                <w:vAlign w:val="center"/>
              </w:tcPr>
            </w:tcPrChange>
          </w:tcPr>
          <w:p w14:paraId="354136DD" w14:textId="795C178A" w:rsidR="00526B6C" w:rsidRDefault="002727E8" w:rsidP="00FC659E">
            <w:pPr>
              <w:pStyle w:val="a"/>
              <w:rPr>
                <w:ins w:id="873" w:author="MartaAbkhiz" w:date="2025-09-28T22:20:00Z"/>
                <w:szCs w:val="22"/>
              </w:rPr>
            </w:pPr>
            <w:ins w:id="874" w:author="Mosen Bakhtiari" w:date="2025-10-08T00:03:00Z">
              <w:r w:rsidRPr="000D423B">
                <w:rPr>
                  <w:noProof/>
                </w:rPr>
                <w:drawing>
                  <wp:inline distT="0" distB="0" distL="0" distR="0" wp14:anchorId="5D00128D" wp14:editId="2734976F">
                    <wp:extent cx="2439715" cy="1045592"/>
                    <wp:effectExtent l="0" t="0" r="0" b="2540"/>
                    <wp:docPr id="1100600735" name="Picture 110060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ins w:id="875" w:author="MartaAbkhiz" w:date="2025-09-28T22:20:00Z">
              <w:del w:id="876" w:author="Mosen Bakhtiari" w:date="2025-10-08T00:03:00Z">
                <w:r w:rsidR="00526B6C" w:rsidRPr="000D423B" w:rsidDel="002727E8">
                  <w:rPr>
                    <w:noProof/>
                  </w:rPr>
                  <w:drawing>
                    <wp:inline distT="0" distB="0" distL="0" distR="0" wp14:anchorId="32889BB6" wp14:editId="5C344DDE">
                      <wp:extent cx="2388358" cy="1051251"/>
                      <wp:effectExtent l="0" t="0" r="0" b="0"/>
                      <wp:docPr id="1372296015" name="Picture 13722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877" w:author="MartaAbkhiz" w:date="2025-09-28T22:42:00Z">
              <w:tcPr>
                <w:tcW w:w="3898" w:type="dxa"/>
                <w:vAlign w:val="center"/>
              </w:tcPr>
            </w:tcPrChange>
          </w:tcPr>
          <w:p w14:paraId="21E28C03" w14:textId="41375C63" w:rsidR="00526B6C" w:rsidRDefault="00526B6C" w:rsidP="00FC659E">
            <w:pPr>
              <w:pStyle w:val="a"/>
              <w:rPr>
                <w:ins w:id="878" w:author="MartaAbkhiz" w:date="2025-09-28T22:20:00Z"/>
                <w:szCs w:val="22"/>
              </w:rPr>
            </w:pPr>
            <w:ins w:id="879" w:author="MartaAbkhiz" w:date="2025-09-28T22:20:00Z">
              <w:r w:rsidRPr="000D423B">
                <w:rPr>
                  <w:noProof/>
                </w:rPr>
                <w:drawing>
                  <wp:inline distT="0" distB="0" distL="0" distR="0" wp14:anchorId="03E02001" wp14:editId="290B07BD">
                    <wp:extent cx="2439715" cy="1045592"/>
                    <wp:effectExtent l="0" t="0" r="0" b="2540"/>
                    <wp:docPr id="1810100427" name="Picture 1810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77B504A1" w14:textId="77777777" w:rsidTr="00EF5410">
        <w:trPr>
          <w:trHeight w:val="144"/>
          <w:jc w:val="center"/>
          <w:ins w:id="880" w:author="MartaAbkhiz" w:date="2025-09-28T22:42:00Z"/>
          <w:trPrChange w:id="881" w:author="MartaAbkhiz" w:date="2025-09-28T22:59:00Z">
            <w:trPr>
              <w:trHeight w:val="2016"/>
              <w:jc w:val="center"/>
            </w:trPr>
          </w:trPrChange>
        </w:trPr>
        <w:tc>
          <w:tcPr>
            <w:tcW w:w="3955" w:type="dxa"/>
            <w:vAlign w:val="center"/>
            <w:tcPrChange w:id="882" w:author="MartaAbkhiz" w:date="2025-09-28T22:59:00Z">
              <w:tcPr>
                <w:tcW w:w="3955" w:type="dxa"/>
                <w:vAlign w:val="center"/>
              </w:tcPr>
            </w:tcPrChange>
          </w:tcPr>
          <w:p w14:paraId="772DD318" w14:textId="45E4A7A5" w:rsidR="007A1D74" w:rsidRPr="000D423B" w:rsidRDefault="00EF5410" w:rsidP="00FC659E">
            <w:pPr>
              <w:pStyle w:val="a"/>
              <w:rPr>
                <w:ins w:id="883" w:author="MartaAbkhiz" w:date="2025-09-28T22:42:00Z"/>
                <w:noProof/>
              </w:rPr>
            </w:pPr>
            <w:ins w:id="884" w:author="MartaAbkhiz" w:date="2025-09-28T22:58:00Z">
              <w:r w:rsidRPr="000D423B">
                <w:t>No trend</w:t>
              </w:r>
            </w:ins>
          </w:p>
        </w:tc>
        <w:tc>
          <w:tcPr>
            <w:tcW w:w="4207" w:type="dxa"/>
            <w:vAlign w:val="center"/>
            <w:tcPrChange w:id="885" w:author="MartaAbkhiz" w:date="2025-09-28T22:59:00Z">
              <w:tcPr>
                <w:tcW w:w="4207" w:type="dxa"/>
                <w:vAlign w:val="center"/>
              </w:tcPr>
            </w:tcPrChange>
          </w:tcPr>
          <w:p w14:paraId="34082612" w14:textId="215FE385" w:rsidR="007A1D74" w:rsidRPr="000D423B" w:rsidRDefault="00EF5410" w:rsidP="00FC659E">
            <w:pPr>
              <w:pStyle w:val="a"/>
              <w:rPr>
                <w:ins w:id="886" w:author="MartaAbkhiz" w:date="2025-09-28T22:42:00Z"/>
                <w:noProof/>
              </w:rPr>
            </w:pPr>
            <w:ins w:id="887" w:author="MartaAbkhiz" w:date="2025-09-28T22:58:00Z">
              <w:r w:rsidRPr="000D423B">
                <w:t>No trend</w:t>
              </w:r>
            </w:ins>
          </w:p>
        </w:tc>
        <w:tc>
          <w:tcPr>
            <w:tcW w:w="3898" w:type="dxa"/>
            <w:vAlign w:val="center"/>
            <w:tcPrChange w:id="888" w:author="MartaAbkhiz" w:date="2025-09-28T22:59:00Z">
              <w:tcPr>
                <w:tcW w:w="3898" w:type="dxa"/>
                <w:vAlign w:val="center"/>
              </w:tcPr>
            </w:tcPrChange>
          </w:tcPr>
          <w:p w14:paraId="37A95F2D" w14:textId="7B4F4549" w:rsidR="007A1D74" w:rsidRPr="000D423B" w:rsidRDefault="00EF5410" w:rsidP="00FC659E">
            <w:pPr>
              <w:pStyle w:val="a"/>
              <w:rPr>
                <w:ins w:id="889" w:author="MartaAbkhiz" w:date="2025-09-28T22:42:00Z"/>
                <w:noProof/>
              </w:rPr>
            </w:pPr>
            <w:ins w:id="890" w:author="MartaAbkhiz" w:date="2025-09-28T22:58:00Z">
              <w:r w:rsidRPr="000D423B">
                <w:t>No trend</w:t>
              </w:r>
            </w:ins>
          </w:p>
        </w:tc>
      </w:tr>
    </w:tbl>
    <w:p w14:paraId="4F025B1B" w14:textId="32EFBF07" w:rsidR="00EF5410" w:rsidDel="00696407" w:rsidRDefault="00EF5410">
      <w:pPr>
        <w:rPr>
          <w:ins w:id="891" w:author="MartaAbkhiz" w:date="2025-09-28T23:01:00Z"/>
          <w:del w:id="892" w:author="Mosen Bakhtiari" w:date="2025-10-08T00:11:00Z"/>
          <w:rtl/>
        </w:rPr>
      </w:pPr>
    </w:p>
    <w:p w14:paraId="42F997BB" w14:textId="32803CDF" w:rsidR="00EF5410" w:rsidDel="00696407" w:rsidRDefault="00EF5410">
      <w:pPr>
        <w:rPr>
          <w:ins w:id="893" w:author="MartaAbkhiz" w:date="2025-09-28T23:01:00Z"/>
          <w:del w:id="894" w:author="Mosen Bakhtiari" w:date="2025-10-08T00:11:00Z"/>
          <w:rtl/>
        </w:rPr>
      </w:pPr>
    </w:p>
    <w:p w14:paraId="122B1252" w14:textId="1BD2DCB2" w:rsidR="00EF5410" w:rsidDel="00696407" w:rsidRDefault="00EF5410">
      <w:pPr>
        <w:rPr>
          <w:ins w:id="895" w:author="MartaAbkhiz" w:date="2025-09-28T23:01:00Z"/>
          <w:del w:id="896" w:author="Mosen Bakhtiari" w:date="2025-10-08T00:11:00Z"/>
          <w:rtl/>
        </w:rPr>
      </w:pPr>
    </w:p>
    <w:p w14:paraId="51F7A1C2" w14:textId="03694C4B" w:rsidR="00EF5410" w:rsidDel="00696407" w:rsidRDefault="00EF5410">
      <w:pPr>
        <w:rPr>
          <w:ins w:id="897" w:author="MartaAbkhiz" w:date="2025-09-28T23:01:00Z"/>
          <w:del w:id="898" w:author="Mosen Bakhtiari" w:date="2025-10-08T00:11:00Z"/>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3F3432" w:rsidRPr="003A3611" w:rsidDel="00696407" w14:paraId="1E32C54F" w14:textId="1F7E3235" w:rsidTr="000A0DFF">
        <w:trPr>
          <w:trHeight w:val="1889"/>
          <w:jc w:val="center"/>
          <w:del w:id="899" w:author="Mosen Bakhtiari" w:date="2025-10-08T00:11:00Z"/>
        </w:trPr>
        <w:tc>
          <w:tcPr>
            <w:tcW w:w="5956" w:type="dxa"/>
            <w:vAlign w:val="center"/>
          </w:tcPr>
          <w:p w14:paraId="18642CAC" w14:textId="020C9477" w:rsidR="003F3432" w:rsidRPr="003A3611" w:rsidDel="00696407" w:rsidRDefault="003F3432" w:rsidP="000A0DFF">
            <w:pPr>
              <w:jc w:val="center"/>
              <w:rPr>
                <w:del w:id="900" w:author="Mosen Bakhtiari" w:date="2025-10-08T00:11:00Z"/>
                <w:rFonts w:cstheme="minorHAnsi"/>
                <w:noProof/>
              </w:rPr>
            </w:pPr>
            <w:del w:id="901" w:author="Mosen Bakhtiari" w:date="2025-10-08T00:11:00Z">
              <w:r w:rsidRPr="003A3611" w:rsidDel="00696407">
                <w:rPr>
                  <w:rFonts w:cstheme="minorHAnsi"/>
                  <w:noProof/>
                </w:rPr>
                <w:drawing>
                  <wp:inline distT="0" distB="0" distL="0" distR="0" wp14:anchorId="376F82FB" wp14:editId="61FC37A1">
                    <wp:extent cx="3628187" cy="951399"/>
                    <wp:effectExtent l="0" t="0" r="0" b="1270"/>
                    <wp:docPr id="646771012" name="Picture 6467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51" cstate="screen">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56127C2E" w14:textId="4DD5D5F7" w:rsidR="003F3432" w:rsidRPr="003A3611" w:rsidDel="00696407" w:rsidRDefault="003F3432" w:rsidP="000A0DFF">
            <w:pPr>
              <w:jc w:val="center"/>
              <w:rPr>
                <w:del w:id="902" w:author="Mosen Bakhtiari" w:date="2025-10-08T00:11:00Z"/>
                <w:rFonts w:cstheme="minorHAnsi"/>
                <w:noProof/>
              </w:rPr>
            </w:pPr>
            <w:del w:id="903" w:author="Mosen Bakhtiari" w:date="2025-10-08T00:11:00Z">
              <w:r w:rsidRPr="003A3611" w:rsidDel="00696407">
                <w:rPr>
                  <w:rFonts w:cstheme="minorHAnsi"/>
                  <w:noProof/>
                </w:rPr>
                <w:drawing>
                  <wp:inline distT="0" distB="0" distL="0" distR="0" wp14:anchorId="52EFD534" wp14:editId="5B8A4169">
                    <wp:extent cx="3859200" cy="1027000"/>
                    <wp:effectExtent l="0" t="0" r="8255" b="1905"/>
                    <wp:docPr id="938818332" name="Picture 9388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52" cstate="screen">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del>
          </w:p>
        </w:tc>
      </w:tr>
      <w:tr w:rsidR="003F3432" w:rsidRPr="003A3611" w:rsidDel="00696407" w14:paraId="42C26A29" w14:textId="2A81FA9C" w:rsidTr="000A0DFF">
        <w:trPr>
          <w:trHeight w:val="1889"/>
          <w:jc w:val="center"/>
          <w:del w:id="904" w:author="Mosen Bakhtiari" w:date="2025-10-08T00:11:00Z"/>
        </w:trPr>
        <w:tc>
          <w:tcPr>
            <w:tcW w:w="5956" w:type="dxa"/>
            <w:vAlign w:val="center"/>
          </w:tcPr>
          <w:p w14:paraId="1CC81DF3" w14:textId="39B1378C" w:rsidR="003F3432" w:rsidRPr="003A3611" w:rsidDel="00696407" w:rsidRDefault="003F3432" w:rsidP="000A0DFF">
            <w:pPr>
              <w:jc w:val="center"/>
              <w:rPr>
                <w:del w:id="905" w:author="Mosen Bakhtiari" w:date="2025-10-08T00:11:00Z"/>
                <w:rFonts w:cstheme="minorHAnsi"/>
                <w:noProof/>
              </w:rPr>
            </w:pPr>
            <w:del w:id="906" w:author="Mosen Bakhtiari" w:date="2025-10-08T00:11:00Z">
              <w:r w:rsidRPr="003A3611" w:rsidDel="00696407">
                <w:rPr>
                  <w:rFonts w:cstheme="minorHAnsi"/>
                  <w:noProof/>
                </w:rPr>
                <w:drawing>
                  <wp:inline distT="0" distB="0" distL="0" distR="0" wp14:anchorId="1B814941" wp14:editId="54C3185B">
                    <wp:extent cx="3645273" cy="946114"/>
                    <wp:effectExtent l="0" t="0" r="0" b="6985"/>
                    <wp:docPr id="721460361" name="Picture 721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53" cstate="screen">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4431BA3C" w14:textId="27275203" w:rsidR="003F3432" w:rsidRPr="003A3611" w:rsidDel="00696407" w:rsidRDefault="003F3432" w:rsidP="000A0DFF">
            <w:pPr>
              <w:jc w:val="center"/>
              <w:rPr>
                <w:del w:id="907" w:author="Mosen Bakhtiari" w:date="2025-10-08T00:11:00Z"/>
                <w:rFonts w:cstheme="minorHAnsi"/>
                <w:noProof/>
              </w:rPr>
            </w:pPr>
            <w:del w:id="908" w:author="Mosen Bakhtiari" w:date="2025-10-08T00:11:00Z">
              <w:r w:rsidRPr="003A3611" w:rsidDel="00696407">
                <w:rPr>
                  <w:rFonts w:cstheme="minorHAnsi"/>
                  <w:noProof/>
                </w:rPr>
                <w:drawing>
                  <wp:inline distT="0" distB="0" distL="0" distR="0" wp14:anchorId="4C69DF3D" wp14:editId="369D89FA">
                    <wp:extent cx="3831148" cy="1041254"/>
                    <wp:effectExtent l="0" t="0" r="0" b="6985"/>
                    <wp:docPr id="618397861" name="Picture 61839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54" cstate="screen">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12EE73DC" w14:textId="7F6DD692" w:rsidR="003F3432" w:rsidRPr="003F3432" w:rsidDel="00696407" w:rsidRDefault="003F3432" w:rsidP="002E702C">
      <w:pPr>
        <w:jc w:val="center"/>
        <w:rPr>
          <w:del w:id="909" w:author="Mosen Bakhtiari" w:date="2025-10-08T00:11:00Z"/>
          <w:rFonts w:ascii="Georgia" w:hAnsi="Georgia" w:cstheme="minorHAnsi"/>
        </w:rPr>
      </w:pPr>
      <w:del w:id="910" w:author="Mosen Bakhtiari" w:date="2025-10-08T00:11:00Z">
        <w:r w:rsidRPr="003F3432" w:rsidDel="00696407">
          <w:rPr>
            <w:rFonts w:ascii="Georgia" w:hAnsi="Georgia" w:cstheme="minorHAnsi"/>
          </w:rPr>
          <w:delText xml:space="preserve">Fig. </w:delText>
        </w:r>
        <w:r w:rsidDel="00696407">
          <w:rPr>
            <w:rFonts w:ascii="Georgia" w:hAnsi="Georgia" w:cstheme="minorHAnsi"/>
          </w:rPr>
          <w:delText>10</w:delText>
        </w:r>
        <w:r w:rsidRPr="003F3432" w:rsidDel="00696407">
          <w:rPr>
            <w:rFonts w:ascii="Georgia" w:hAnsi="Georgia" w:cstheme="minorHAnsi"/>
          </w:rPr>
          <w:delText xml:space="preserve">. Trend and seasonality components of monthly discharge trending for </w:delText>
        </w:r>
        <w:r w:rsidDel="00696407">
          <w:rPr>
            <w:rFonts w:ascii="Georgia" w:hAnsi="Georgia" w:cstheme="minorHAnsi"/>
          </w:rPr>
          <w:delText>close</w:delText>
        </w:r>
        <w:r w:rsidRPr="003F3432" w:rsidDel="00696407">
          <w:rPr>
            <w:rFonts w:ascii="Georgia" w:hAnsi="Georgia" w:cstheme="minorHAnsi"/>
          </w:rPr>
          <w:delText>-dam stations with trend during 1979 to the year of dam construction.</w:delText>
        </w:r>
      </w:del>
    </w:p>
    <w:p w14:paraId="5A6FBF65" w14:textId="79A0927D" w:rsidR="000D423B" w:rsidDel="00696407" w:rsidRDefault="000D423B" w:rsidP="00B079A7">
      <w:pPr>
        <w:rPr>
          <w:ins w:id="911" w:author="MartaAbkhiz" w:date="2025-09-28T23:00:00Z"/>
          <w:del w:id="912" w:author="Mosen Bakhtiari" w:date="2025-10-08T00:11:00Z"/>
          <w:rFonts w:ascii="Georgia" w:hAnsi="Georgia" w:cstheme="minorHAnsi"/>
          <w:rtl/>
        </w:rPr>
      </w:pPr>
    </w:p>
    <w:p w14:paraId="3C774C73" w14:textId="77777777" w:rsidR="00BE5CF9" w:rsidRPr="002E702C" w:rsidRDefault="00BE5CF9" w:rsidP="00BE5CF9">
      <w:pPr>
        <w:spacing w:after="0" w:line="240" w:lineRule="auto"/>
        <w:jc w:val="center"/>
        <w:rPr>
          <w:moveTo w:id="913" w:author="Mosen Bakhtiari" w:date="2025-10-08T00:11:00Z"/>
          <w:rFonts w:ascii="Georgia" w:hAnsi="Georgia" w:cstheme="minorHAnsi"/>
          <w:sz w:val="24"/>
          <w:szCs w:val="24"/>
        </w:rPr>
      </w:pPr>
      <w:ins w:id="914" w:author="Mosen Bakhtiari" w:date="2025-10-08T00:11:00Z">
        <w:r>
          <w:rPr>
            <w:rFonts w:ascii="Georgia" w:hAnsi="Georgia" w:cstheme="minorHAnsi"/>
          </w:rPr>
          <w:tab/>
        </w:r>
      </w:ins>
      <w:moveToRangeStart w:id="915" w:author="Mosen Bakhtiari" w:date="2025-10-08T00:11:00Z" w:name="move210774729"/>
      <w:moveTo w:id="916" w:author="Mosen Bakhtiari" w:date="2025-10-08T00:11:00Z">
        <w:r w:rsidRPr="002E702C">
          <w:rPr>
            <w:rFonts w:ascii="Georgia" w:hAnsi="Georgia" w:cstheme="minorHAnsi"/>
            <w:sz w:val="24"/>
            <w:szCs w:val="24"/>
          </w:rPr>
          <w:t xml:space="preserve">Fig. </w:t>
        </w:r>
        <w:r>
          <w:rPr>
            <w:rFonts w:ascii="Georgia" w:hAnsi="Georgia" w:cstheme="minorHAnsi"/>
            <w:sz w:val="24"/>
            <w:szCs w:val="24"/>
          </w:rPr>
          <w:t>9</w:t>
        </w:r>
        <w:r w:rsidRPr="002E702C">
          <w:rPr>
            <w:rFonts w:ascii="Georgia" w:hAnsi="Georgia" w:cstheme="minorHAnsi"/>
            <w:sz w:val="24"/>
            <w:szCs w:val="24"/>
          </w:rPr>
          <w:t xml:space="preserve">. The monthly discharge trend of the </w:t>
        </w:r>
        <w:r>
          <w:rPr>
            <w:rFonts w:ascii="Georgia" w:hAnsi="Georgia" w:cstheme="minorHAnsi"/>
            <w:sz w:val="24"/>
            <w:szCs w:val="24"/>
          </w:rPr>
          <w:t>close</w:t>
        </w:r>
        <w:r w:rsidRPr="002E702C">
          <w:rPr>
            <w:rFonts w:ascii="Georgia" w:hAnsi="Georgia" w:cstheme="minorHAnsi"/>
            <w:sz w:val="24"/>
            <w:szCs w:val="24"/>
          </w:rPr>
          <w:t>-dam stations during 1979 to the year of dam construction.</w:t>
        </w:r>
      </w:moveTo>
    </w:p>
    <w:moveToRangeEnd w:id="915"/>
    <w:p w14:paraId="47CA03E1" w14:textId="47BCA135" w:rsidR="00EF5410" w:rsidRDefault="00EF5410">
      <w:pPr>
        <w:tabs>
          <w:tab w:val="left" w:pos="3594"/>
        </w:tabs>
        <w:rPr>
          <w:rFonts w:ascii="Georgia" w:hAnsi="Georgia" w:cstheme="minorHAnsi"/>
        </w:rPr>
        <w:pPrChange w:id="917" w:author="Mosen Bakhtiari" w:date="2025-10-08T00:11:00Z">
          <w:pPr/>
        </w:pPrChange>
      </w:pPr>
    </w:p>
    <w:tbl>
      <w:tblPr>
        <w:tblStyle w:val="TableGrid"/>
        <w:tblW w:w="8162" w:type="dxa"/>
        <w:jc w:val="center"/>
        <w:tblLayout w:type="fixed"/>
        <w:tblLook w:val="04A0" w:firstRow="1" w:lastRow="0" w:firstColumn="1" w:lastColumn="0" w:noHBand="0" w:noVBand="1"/>
        <w:tblPrChange w:id="918" w:author="MartaAbkhiz" w:date="2025-09-28T23:01:00Z">
          <w:tblPr>
            <w:tblStyle w:val="TableGrid"/>
            <w:tblW w:w="12060" w:type="dxa"/>
            <w:jc w:val="center"/>
            <w:tblLayout w:type="fixed"/>
            <w:tblLook w:val="04A0" w:firstRow="1" w:lastRow="0" w:firstColumn="1" w:lastColumn="0" w:noHBand="0" w:noVBand="1"/>
          </w:tblPr>
        </w:tblPrChange>
      </w:tblPr>
      <w:tblGrid>
        <w:gridCol w:w="3955"/>
        <w:gridCol w:w="4207"/>
        <w:tblGridChange w:id="919">
          <w:tblGrid>
            <w:gridCol w:w="3955"/>
            <w:gridCol w:w="4207"/>
          </w:tblGrid>
        </w:tblGridChange>
      </w:tblGrid>
      <w:tr w:rsidR="00AF221D" w14:paraId="4C48E9EE" w14:textId="77777777" w:rsidTr="00AF221D">
        <w:trPr>
          <w:trHeight w:val="1440"/>
          <w:jc w:val="center"/>
          <w:ins w:id="920" w:author="MartaAbkhiz" w:date="2025-09-28T22:21:00Z"/>
          <w:trPrChange w:id="921" w:author="MartaAbkhiz" w:date="2025-09-28T23:01:00Z">
            <w:trPr>
              <w:trHeight w:val="1440"/>
              <w:jc w:val="center"/>
            </w:trPr>
          </w:trPrChange>
        </w:trPr>
        <w:tc>
          <w:tcPr>
            <w:tcW w:w="3955" w:type="dxa"/>
            <w:vAlign w:val="center"/>
            <w:tcPrChange w:id="922" w:author="MartaAbkhiz" w:date="2025-09-28T23:01:00Z">
              <w:tcPr>
                <w:tcW w:w="3955" w:type="dxa"/>
                <w:vAlign w:val="center"/>
              </w:tcPr>
            </w:tcPrChange>
          </w:tcPr>
          <w:p w14:paraId="2A3F6E64" w14:textId="56D5528D" w:rsidR="00AF221D" w:rsidRDefault="00AF221D" w:rsidP="00FC659E">
            <w:pPr>
              <w:pStyle w:val="a"/>
              <w:rPr>
                <w:ins w:id="923" w:author="MartaAbkhiz" w:date="2025-09-28T22:21:00Z"/>
                <w:szCs w:val="22"/>
              </w:rPr>
            </w:pPr>
            <w:ins w:id="924" w:author="MartaAbkhiz" w:date="2025-09-28T22:22:00Z">
              <w:r w:rsidRPr="003A3611">
                <w:rPr>
                  <w:noProof/>
                </w:rPr>
                <w:drawing>
                  <wp:inline distT="0" distB="0" distL="0" distR="0" wp14:anchorId="50CCC5E3" wp14:editId="3A57C8FA">
                    <wp:extent cx="2467511" cy="616877"/>
                    <wp:effectExtent l="0" t="0" r="0" b="0"/>
                    <wp:docPr id="1476897964" name="Picture 14768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925" w:author="MartaAbkhiz" w:date="2025-09-28T23:01:00Z">
              <w:tcPr>
                <w:tcW w:w="4207" w:type="dxa"/>
                <w:vAlign w:val="center"/>
              </w:tcPr>
            </w:tcPrChange>
          </w:tcPr>
          <w:p w14:paraId="5E7ACA98" w14:textId="27AE2233" w:rsidR="00AF221D" w:rsidRDefault="00AF221D" w:rsidP="00FC659E">
            <w:pPr>
              <w:pStyle w:val="a"/>
              <w:rPr>
                <w:ins w:id="926" w:author="MartaAbkhiz" w:date="2025-09-28T22:21:00Z"/>
                <w:szCs w:val="22"/>
              </w:rPr>
            </w:pPr>
            <w:ins w:id="927" w:author="MartaAbkhiz" w:date="2025-09-28T22:22:00Z">
              <w:r w:rsidRPr="003A3611">
                <w:rPr>
                  <w:noProof/>
                </w:rPr>
                <w:drawing>
                  <wp:inline distT="0" distB="0" distL="0" distR="0" wp14:anchorId="5E62CE79" wp14:editId="6ECC9AB3">
                    <wp:extent cx="2656064" cy="664015"/>
                    <wp:effectExtent l="0" t="0" r="0" b="3175"/>
                    <wp:docPr id="397378098" name="Picture 39737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221D" w14:paraId="69572533" w14:textId="77777777" w:rsidTr="00696407">
        <w:trPr>
          <w:trHeight w:val="720"/>
          <w:jc w:val="center"/>
          <w:ins w:id="928" w:author="MartaAbkhiz" w:date="2025-09-28T22:21:00Z"/>
          <w:trPrChange w:id="929" w:author="Mosen Bakhtiari" w:date="2025-10-08T00:10:00Z">
            <w:trPr>
              <w:trHeight w:val="1440"/>
              <w:jc w:val="center"/>
            </w:trPr>
          </w:trPrChange>
        </w:trPr>
        <w:tc>
          <w:tcPr>
            <w:tcW w:w="3955" w:type="dxa"/>
            <w:vAlign w:val="center"/>
            <w:tcPrChange w:id="930" w:author="Mosen Bakhtiari" w:date="2025-10-08T00:10:00Z">
              <w:tcPr>
                <w:tcW w:w="3955" w:type="dxa"/>
                <w:vAlign w:val="center"/>
              </w:tcPr>
            </w:tcPrChange>
          </w:tcPr>
          <w:p w14:paraId="24433C2F" w14:textId="671DB03B" w:rsidR="00AF221D" w:rsidRPr="00BA65B8" w:rsidRDefault="00696407" w:rsidP="00FC659E">
            <w:pPr>
              <w:pStyle w:val="a"/>
              <w:rPr>
                <w:ins w:id="931" w:author="MartaAbkhiz" w:date="2025-09-28T22:21:00Z"/>
                <w:noProof/>
              </w:rPr>
            </w:pPr>
            <w:ins w:id="932" w:author="Mosen Bakhtiari" w:date="2025-10-08T00:06:00Z">
              <w:r w:rsidRPr="003A3611">
                <w:rPr>
                  <w:noProof/>
                </w:rPr>
                <w:drawing>
                  <wp:inline distT="0" distB="0" distL="0" distR="0" wp14:anchorId="78FEB74C" wp14:editId="304C00EF">
                    <wp:extent cx="2346960" cy="327322"/>
                    <wp:effectExtent l="0" t="0" r="0" b="0"/>
                    <wp:docPr id="463329627" name="Picture 46332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157" cstate="print">
                              <a:extLst>
                                <a:ext uri="{28A0092B-C50C-407E-A947-70E740481C1C}">
                                  <a14:useLocalDpi xmlns:a14="http://schemas.microsoft.com/office/drawing/2010/main" val="0"/>
                                </a:ext>
                              </a:extLst>
                            </a:blip>
                            <a:srcRect t="4676" r="4791" b="42209"/>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ins>
            <w:ins w:id="933" w:author="MartaAbkhiz" w:date="2025-09-28T22:22:00Z">
              <w:del w:id="934" w:author="Mosen Bakhtiari" w:date="2025-10-08T00:06:00Z">
                <w:r w:rsidR="00AF221D" w:rsidRPr="003A3611" w:rsidDel="00696407">
                  <w:rPr>
                    <w:noProof/>
                  </w:rPr>
                  <w:drawing>
                    <wp:inline distT="0" distB="0" distL="0" distR="0" wp14:anchorId="7D250877" wp14:editId="7A1FA218">
                      <wp:extent cx="2415654" cy="626972"/>
                      <wp:effectExtent l="0" t="0" r="3810" b="1905"/>
                      <wp:docPr id="1750713123" name="Picture 17507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2461050" cy="63875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935" w:author="Mosen Bakhtiari" w:date="2025-10-08T00:10:00Z">
              <w:tcPr>
                <w:tcW w:w="4207" w:type="dxa"/>
                <w:vAlign w:val="center"/>
              </w:tcPr>
            </w:tcPrChange>
          </w:tcPr>
          <w:p w14:paraId="4268A00E" w14:textId="77115F8A" w:rsidR="00AF221D" w:rsidRPr="00BA65B8" w:rsidRDefault="00AF221D" w:rsidP="00FC659E">
            <w:pPr>
              <w:pStyle w:val="a"/>
              <w:rPr>
                <w:ins w:id="936" w:author="MartaAbkhiz" w:date="2025-09-28T22:21:00Z"/>
                <w:noProof/>
              </w:rPr>
            </w:pPr>
            <w:ins w:id="937" w:author="MartaAbkhiz" w:date="2025-09-28T22:22:00Z">
              <w:r w:rsidRPr="003A3611">
                <w:rPr>
                  <w:noProof/>
                </w:rPr>
                <w:drawing>
                  <wp:inline distT="0" distB="0" distL="0" distR="0" wp14:anchorId="708B32E8" wp14:editId="353E40E2">
                    <wp:extent cx="2536215" cy="344769"/>
                    <wp:effectExtent l="0" t="0" r="0" b="0"/>
                    <wp:docPr id="1616166271" name="Picture 16161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9" cstate="print">
                              <a:extLst>
                                <a:ext uri="{28A0092B-C50C-407E-A947-70E740481C1C}">
                                  <a14:useLocalDpi xmlns:a14="http://schemas.microsoft.com/office/drawing/2010/main" val="0"/>
                                </a:ext>
                              </a:extLst>
                            </a:blip>
                            <a:srcRect l="1" t="4356" r="1376" b="42017"/>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C0CE5C8" w14:textId="30CB9638" w:rsidR="000D423B" w:rsidDel="00696407" w:rsidRDefault="000D423B" w:rsidP="00B079A7">
      <w:pPr>
        <w:rPr>
          <w:del w:id="938" w:author="Mosen Bakhtiari" w:date="2025-10-08T00:10:00Z"/>
          <w:rFonts w:ascii="Georgia" w:hAnsi="Georgia" w:cstheme="minorHAnsi"/>
        </w:rPr>
      </w:pPr>
    </w:p>
    <w:p w14:paraId="51529AF6" w14:textId="4FFE4CFE" w:rsidR="00696407" w:rsidRDefault="00696407">
      <w:pPr>
        <w:jc w:val="center"/>
        <w:rPr>
          <w:ins w:id="939" w:author="Mosen Bakhtiari" w:date="2025-10-08T00:10:00Z"/>
          <w:rFonts w:ascii="Georgia" w:hAnsi="Georgia" w:cstheme="minorHAnsi"/>
        </w:rPr>
        <w:pPrChange w:id="940" w:author="Mosen Bakhtiari" w:date="2025-10-08T00:10:00Z">
          <w:pPr/>
        </w:pPrChange>
      </w:pPr>
      <w:ins w:id="941" w:author="Mosen Bakhtiari" w:date="2025-10-08T00:10:00Z">
        <w:r w:rsidRPr="003F3432">
          <w:rPr>
            <w:rFonts w:ascii="Georgia" w:hAnsi="Georgia" w:cstheme="minorHAnsi"/>
          </w:rPr>
          <w:t xml:space="preserve">Fig. </w:t>
        </w:r>
        <w:r>
          <w:rPr>
            <w:rFonts w:ascii="Georgia" w:hAnsi="Georgia" w:cstheme="minorHAnsi"/>
          </w:rPr>
          <w:t>10</w:t>
        </w:r>
        <w:r w:rsidRPr="003F3432">
          <w:rPr>
            <w:rFonts w:ascii="Georgia" w:hAnsi="Georgia" w:cstheme="minorHAnsi"/>
          </w:rPr>
          <w:t xml:space="preserve">. Trend and seasonality components of monthly discharge trending for </w:t>
        </w:r>
        <w:r>
          <w:rPr>
            <w:rFonts w:ascii="Georgia" w:hAnsi="Georgia" w:cstheme="minorHAnsi"/>
          </w:rPr>
          <w:t>close</w:t>
        </w:r>
        <w:r w:rsidRPr="003F3432">
          <w:rPr>
            <w:rFonts w:ascii="Georgia" w:hAnsi="Georgia" w:cstheme="minorHAnsi"/>
          </w:rPr>
          <w:t>-dam stations with trend during 1979 to the year of dam construction</w:t>
        </w:r>
      </w:ins>
    </w:p>
    <w:p w14:paraId="036B4A02" w14:textId="690FA250" w:rsidR="00696407" w:rsidRDefault="00696407">
      <w:pPr>
        <w:tabs>
          <w:tab w:val="center" w:pos="4680"/>
        </w:tabs>
        <w:rPr>
          <w:ins w:id="942" w:author="Mosen Bakhtiari" w:date="2025-10-08T00:10:00Z"/>
          <w:rFonts w:ascii="Georgia" w:hAnsi="Georgia" w:cstheme="minorHAnsi"/>
        </w:rPr>
        <w:pPrChange w:id="943" w:author="Mosen Bakhtiari" w:date="2025-10-08T00:10:00Z">
          <w:pPr/>
        </w:pPrChange>
      </w:pPr>
    </w:p>
    <w:p w14:paraId="35192C6C" w14:textId="77777777" w:rsidR="00696407" w:rsidRDefault="00696407" w:rsidP="00B079A7">
      <w:pPr>
        <w:rPr>
          <w:ins w:id="944" w:author="Mosen Bakhtiari" w:date="2025-10-08T00:10:00Z"/>
          <w:rFonts w:ascii="Georgia" w:hAnsi="Georgia" w:cstheme="minorHAnsi"/>
        </w:rPr>
      </w:pPr>
    </w:p>
    <w:p w14:paraId="04F88C59" w14:textId="58C536DA" w:rsidR="000D423B" w:rsidDel="00526B6C" w:rsidRDefault="000D423B" w:rsidP="00B079A7">
      <w:pPr>
        <w:rPr>
          <w:del w:id="945" w:author="MartaAbkhiz" w:date="2025-09-28T22:23:00Z"/>
          <w:rFonts w:ascii="Georgia" w:hAnsi="Georgia" w:cstheme="minorHAnsi"/>
        </w:rPr>
      </w:pPr>
    </w:p>
    <w:p w14:paraId="2A3441FC" w14:textId="0F22DCB4" w:rsidR="000D423B" w:rsidDel="00526B6C" w:rsidRDefault="000D423B" w:rsidP="00B079A7">
      <w:pPr>
        <w:rPr>
          <w:del w:id="946" w:author="MartaAbkhiz" w:date="2025-09-28T22:23:00Z"/>
          <w:rFonts w:ascii="Georgia" w:hAnsi="Georgia" w:cstheme="minorHAnsi"/>
        </w:rPr>
      </w:pPr>
    </w:p>
    <w:p w14:paraId="31DA074A" w14:textId="59CFE438" w:rsidR="000D423B" w:rsidDel="00526B6C" w:rsidRDefault="000D423B" w:rsidP="00B079A7">
      <w:pPr>
        <w:rPr>
          <w:del w:id="947" w:author="MartaAbkhiz" w:date="2025-09-28T22:23:00Z"/>
          <w:rFonts w:ascii="Georgia" w:hAnsi="Georgia" w:cstheme="minorHAnsi"/>
        </w:rPr>
      </w:pPr>
    </w:p>
    <w:p w14:paraId="544E1FF5" w14:textId="75266F01" w:rsidR="000D423B" w:rsidDel="00526B6C" w:rsidRDefault="000D423B" w:rsidP="00B079A7">
      <w:pPr>
        <w:rPr>
          <w:del w:id="948" w:author="MartaAbkhiz" w:date="2025-09-28T22:23:00Z"/>
          <w:rFonts w:ascii="Georgia" w:hAnsi="Georgia" w:cstheme="minorHAnsi"/>
        </w:rPr>
      </w:pPr>
    </w:p>
    <w:p w14:paraId="56FE74AF" w14:textId="3B815198" w:rsidR="000D423B" w:rsidDel="00526B6C" w:rsidRDefault="000D423B" w:rsidP="00B079A7">
      <w:pPr>
        <w:rPr>
          <w:del w:id="949" w:author="MartaAbkhiz" w:date="2025-09-28T22:23:00Z"/>
          <w:rFonts w:ascii="Georgia" w:hAnsi="Georgia" w:cstheme="minorHAnsi"/>
        </w:rPr>
      </w:pPr>
    </w:p>
    <w:p w14:paraId="2FB9EB27" w14:textId="77777777" w:rsidR="000D423B" w:rsidRDefault="000D423B" w:rsidP="00B079A7">
      <w:pPr>
        <w:rPr>
          <w:rFonts w:ascii="Georgia" w:hAnsi="Georgia" w:cstheme="minorHAnsi"/>
        </w:rPr>
      </w:pPr>
    </w:p>
    <w:tbl>
      <w:tblPr>
        <w:tblStyle w:val="TableGrid"/>
        <w:tblW w:w="12293" w:type="dxa"/>
        <w:jc w:val="center"/>
        <w:tblLook w:val="04A0" w:firstRow="1" w:lastRow="0" w:firstColumn="1" w:lastColumn="0" w:noHBand="0" w:noVBand="1"/>
      </w:tblPr>
      <w:tblGrid>
        <w:gridCol w:w="6254"/>
        <w:gridCol w:w="6039"/>
      </w:tblGrid>
      <w:tr w:rsidR="00B079A7" w:rsidRPr="00BA65B8" w:rsidDel="002B632D" w14:paraId="57CE9BEB" w14:textId="6AAD91F0" w:rsidTr="00C738C2">
        <w:trPr>
          <w:trHeight w:val="2834"/>
          <w:jc w:val="center"/>
          <w:del w:id="950" w:author="Mosen Bakhtiari" w:date="2025-10-10T11:29:00Z"/>
        </w:trPr>
        <w:tc>
          <w:tcPr>
            <w:tcW w:w="6254" w:type="dxa"/>
            <w:tcBorders>
              <w:top w:val="nil"/>
              <w:left w:val="nil"/>
              <w:bottom w:val="nil"/>
              <w:right w:val="nil"/>
            </w:tcBorders>
            <w:vAlign w:val="center"/>
          </w:tcPr>
          <w:p w14:paraId="2B72F06E" w14:textId="5557558A" w:rsidR="00B079A7" w:rsidRPr="00BA65B8" w:rsidDel="002B632D" w:rsidRDefault="00B079A7" w:rsidP="002E702C">
            <w:pPr>
              <w:spacing w:after="240"/>
              <w:jc w:val="center"/>
              <w:rPr>
                <w:del w:id="951" w:author="Mosen Bakhtiari" w:date="2025-10-10T11:29:00Z"/>
                <w:rFonts w:ascii="Georgia" w:hAnsi="Georgia" w:cstheme="minorHAnsi"/>
              </w:rPr>
            </w:pPr>
            <w:del w:id="952" w:author="Mosen Bakhtiari" w:date="2025-10-10T11:29:00Z">
              <w:r w:rsidRPr="00BA65B8" w:rsidDel="002B632D">
                <w:rPr>
                  <w:rFonts w:ascii="Georgia" w:hAnsi="Georgia" w:cstheme="minorHAnsi"/>
                  <w:noProof/>
                </w:rPr>
                <w:drawing>
                  <wp:inline distT="0" distB="0" distL="0" distR="0" wp14:anchorId="0C051137" wp14:editId="6CB5BFC4">
                    <wp:extent cx="3630185" cy="16192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60" cstate="screen">
                              <a:extLst>
                                <a:ext uri="{28A0092B-C50C-407E-A947-70E740481C1C}">
                                  <a14:useLocalDpi xmlns:a14="http://schemas.microsoft.com/office/drawing/2010/main"/>
                                </a:ext>
                              </a:extLst>
                            </a:blip>
                            <a:srcRect/>
                            <a:stretch/>
                          </pic:blipFill>
                          <pic:spPr bwMode="auto">
                            <a:xfrm>
                              <a:off x="0" y="0"/>
                              <a:ext cx="3659623" cy="163238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737E8559" w14:textId="5AFE591D" w:rsidR="00B079A7" w:rsidRPr="00BA65B8" w:rsidDel="002B632D" w:rsidRDefault="00B079A7" w:rsidP="003C2539">
            <w:pPr>
              <w:spacing w:after="240"/>
              <w:jc w:val="center"/>
              <w:rPr>
                <w:del w:id="953" w:author="Mosen Bakhtiari" w:date="2025-10-10T11:29:00Z"/>
                <w:rFonts w:ascii="Georgia" w:hAnsi="Georgia" w:cstheme="minorHAnsi"/>
              </w:rPr>
            </w:pPr>
            <w:del w:id="954" w:author="Mosen Bakhtiari" w:date="2025-10-10T11:29:00Z">
              <w:r w:rsidRPr="00BA65B8" w:rsidDel="002B632D">
                <w:rPr>
                  <w:rFonts w:ascii="Georgia" w:hAnsi="Georgia" w:cstheme="minorHAnsi"/>
                  <w:noProof/>
                </w:rPr>
                <w:drawing>
                  <wp:inline distT="0" distB="0" distL="0" distR="0" wp14:anchorId="69F8E0D2" wp14:editId="59D57351">
                    <wp:extent cx="3661301"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3680984" cy="164710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02CFF9DA" w14:textId="34111666" w:rsidTr="00C738C2">
        <w:trPr>
          <w:trHeight w:val="818"/>
          <w:jc w:val="center"/>
          <w:del w:id="955" w:author="Mosen Bakhtiari" w:date="2025-10-10T11:29:00Z"/>
        </w:trPr>
        <w:tc>
          <w:tcPr>
            <w:tcW w:w="6254" w:type="dxa"/>
            <w:tcBorders>
              <w:top w:val="nil"/>
              <w:left w:val="nil"/>
              <w:bottom w:val="nil"/>
              <w:right w:val="nil"/>
            </w:tcBorders>
            <w:vAlign w:val="center"/>
          </w:tcPr>
          <w:p w14:paraId="2C40787D" w14:textId="526E09D5" w:rsidR="00B079A7" w:rsidRPr="00BA65B8" w:rsidDel="002B632D" w:rsidRDefault="00B079A7" w:rsidP="003C2539">
            <w:pPr>
              <w:pStyle w:val="HTMLPreformatted"/>
              <w:shd w:val="clear" w:color="auto" w:fill="FFFFFF"/>
              <w:spacing w:after="240"/>
              <w:jc w:val="center"/>
              <w:rPr>
                <w:del w:id="956" w:author="Mosen Bakhtiari" w:date="2025-10-10T11:29:00Z"/>
                <w:rFonts w:ascii="Georgia" w:hAnsi="Georgia" w:cstheme="minorHAnsi"/>
                <w:sz w:val="22"/>
                <w:szCs w:val="22"/>
              </w:rPr>
            </w:pPr>
            <w:del w:id="957" w:author="Mosen Bakhtiari" w:date="2025-10-10T11:29:00Z">
              <w:r w:rsidRPr="00BA65B8" w:rsidDel="002B632D">
                <w:rPr>
                  <w:rFonts w:ascii="Georgia" w:hAnsi="Georgia" w:cstheme="minorHAnsi"/>
                  <w:sz w:val="22"/>
                  <w:szCs w:val="22"/>
                </w:rPr>
                <w:delText>Trend= decreasing, Slope= -0.2234</w:delText>
              </w:r>
            </w:del>
          </w:p>
        </w:tc>
        <w:tc>
          <w:tcPr>
            <w:tcW w:w="6039" w:type="dxa"/>
            <w:tcBorders>
              <w:top w:val="nil"/>
              <w:left w:val="nil"/>
              <w:bottom w:val="nil"/>
              <w:right w:val="nil"/>
            </w:tcBorders>
            <w:vAlign w:val="center"/>
          </w:tcPr>
          <w:p w14:paraId="405B1F63" w14:textId="52FFA2B0" w:rsidR="00B079A7" w:rsidRPr="00BA65B8" w:rsidDel="002B632D" w:rsidRDefault="00B079A7" w:rsidP="003C2539">
            <w:pPr>
              <w:pStyle w:val="HTMLPreformatted"/>
              <w:shd w:val="clear" w:color="auto" w:fill="FFFFFF"/>
              <w:spacing w:after="240"/>
              <w:jc w:val="center"/>
              <w:rPr>
                <w:del w:id="958" w:author="Mosen Bakhtiari" w:date="2025-10-10T11:29:00Z"/>
                <w:rFonts w:ascii="Georgia" w:hAnsi="Georgia" w:cstheme="minorHAnsi"/>
                <w:sz w:val="22"/>
                <w:szCs w:val="22"/>
              </w:rPr>
            </w:pPr>
            <w:del w:id="959" w:author="Mosen Bakhtiari" w:date="2025-10-10T11:29:00Z">
              <w:r w:rsidRPr="00BA65B8" w:rsidDel="002B632D">
                <w:rPr>
                  <w:rFonts w:ascii="Georgia" w:hAnsi="Georgia" w:cstheme="minorHAnsi"/>
                  <w:sz w:val="22"/>
                  <w:szCs w:val="22"/>
                </w:rPr>
                <w:delText>Trend= decreasing, Slope= -0.0525</w:delText>
              </w:r>
            </w:del>
          </w:p>
        </w:tc>
      </w:tr>
      <w:tr w:rsidR="00B079A7" w:rsidRPr="00BA65B8" w:rsidDel="002B632D" w14:paraId="57BD73AF" w14:textId="79EE8DF5" w:rsidTr="00C738C2">
        <w:trPr>
          <w:jc w:val="center"/>
          <w:del w:id="960" w:author="Mosen Bakhtiari" w:date="2025-10-10T11:29:00Z"/>
        </w:trPr>
        <w:tc>
          <w:tcPr>
            <w:tcW w:w="6254" w:type="dxa"/>
            <w:tcBorders>
              <w:top w:val="nil"/>
              <w:left w:val="nil"/>
              <w:bottom w:val="nil"/>
              <w:right w:val="nil"/>
            </w:tcBorders>
            <w:vAlign w:val="center"/>
          </w:tcPr>
          <w:p w14:paraId="7FB0CE59" w14:textId="0AF0794C" w:rsidR="00B079A7" w:rsidRPr="00BA65B8" w:rsidDel="002B632D" w:rsidRDefault="00B079A7" w:rsidP="002E702C">
            <w:pPr>
              <w:spacing w:after="240"/>
              <w:jc w:val="center"/>
              <w:rPr>
                <w:del w:id="961" w:author="Mosen Bakhtiari" w:date="2025-10-10T11:29:00Z"/>
                <w:rFonts w:ascii="Georgia" w:hAnsi="Georgia" w:cstheme="minorHAnsi"/>
              </w:rPr>
            </w:pPr>
            <w:del w:id="962" w:author="Mosen Bakhtiari" w:date="2025-10-10T11:29:00Z">
              <w:r w:rsidRPr="00BA65B8" w:rsidDel="002B632D">
                <w:rPr>
                  <w:rFonts w:ascii="Georgia" w:hAnsi="Georgia" w:cstheme="minorHAnsi"/>
                  <w:noProof/>
                </w:rPr>
                <w:drawing>
                  <wp:inline distT="0" distB="0" distL="0" distR="0" wp14:anchorId="2324AAE0" wp14:editId="6FBA517F">
                    <wp:extent cx="3562350" cy="153651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582656" cy="154527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CE92857" w14:textId="6D97F713" w:rsidR="00B079A7" w:rsidRPr="00BA65B8" w:rsidDel="002B632D" w:rsidRDefault="00B079A7" w:rsidP="003C2539">
            <w:pPr>
              <w:spacing w:after="240"/>
              <w:jc w:val="center"/>
              <w:rPr>
                <w:del w:id="963" w:author="Mosen Bakhtiari" w:date="2025-10-10T11:29:00Z"/>
                <w:rFonts w:ascii="Georgia" w:hAnsi="Georgia" w:cstheme="minorHAnsi"/>
              </w:rPr>
            </w:pPr>
            <w:del w:id="964" w:author="Mosen Bakhtiari" w:date="2025-10-10T11:29:00Z">
              <w:r w:rsidRPr="00BA65B8" w:rsidDel="002B632D">
                <w:rPr>
                  <w:rFonts w:ascii="Georgia" w:hAnsi="Georgia" w:cstheme="minorHAnsi"/>
                  <w:noProof/>
                </w:rPr>
                <w:drawing>
                  <wp:inline distT="0" distB="0" distL="0" distR="0" wp14:anchorId="58E6C4CA" wp14:editId="0448964A">
                    <wp:extent cx="3650978" cy="15716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3664308" cy="157736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5A91DB21" w14:textId="132C47FD" w:rsidTr="00C738C2">
        <w:trPr>
          <w:jc w:val="center"/>
          <w:del w:id="965" w:author="Mosen Bakhtiari" w:date="2025-10-10T11:29:00Z"/>
        </w:trPr>
        <w:tc>
          <w:tcPr>
            <w:tcW w:w="6254" w:type="dxa"/>
            <w:tcBorders>
              <w:top w:val="nil"/>
              <w:left w:val="nil"/>
              <w:bottom w:val="nil"/>
              <w:right w:val="nil"/>
            </w:tcBorders>
            <w:vAlign w:val="center"/>
          </w:tcPr>
          <w:p w14:paraId="1A0BF7DD" w14:textId="51A3D143" w:rsidR="00B079A7" w:rsidRPr="00BA65B8" w:rsidDel="002B632D" w:rsidRDefault="00B079A7" w:rsidP="003C2539">
            <w:pPr>
              <w:spacing w:after="240"/>
              <w:jc w:val="center"/>
              <w:rPr>
                <w:del w:id="966" w:author="Mosen Bakhtiari" w:date="2025-10-10T11:29:00Z"/>
                <w:rFonts w:ascii="Georgia" w:hAnsi="Georgia" w:cstheme="minorHAnsi"/>
                <w:noProof/>
              </w:rPr>
            </w:pPr>
            <w:del w:id="967"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5830935A" w14:textId="44DDFC7E" w:rsidR="00B079A7" w:rsidRPr="00BA65B8" w:rsidDel="002B632D" w:rsidRDefault="00B079A7" w:rsidP="003C2539">
            <w:pPr>
              <w:spacing w:after="240"/>
              <w:jc w:val="center"/>
              <w:rPr>
                <w:del w:id="968" w:author="Mosen Bakhtiari" w:date="2025-10-10T11:29:00Z"/>
                <w:rFonts w:ascii="Georgia" w:hAnsi="Georgia" w:cstheme="minorHAnsi"/>
                <w:noProof/>
              </w:rPr>
            </w:pPr>
            <w:del w:id="969"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r w:rsidR="00B079A7" w:rsidRPr="00BA65B8" w:rsidDel="002B632D" w14:paraId="31C3B75F" w14:textId="15A6DBE3" w:rsidTr="00C738C2">
        <w:trPr>
          <w:jc w:val="center"/>
          <w:del w:id="970" w:author="Mosen Bakhtiari" w:date="2025-10-10T11:29:00Z"/>
        </w:trPr>
        <w:tc>
          <w:tcPr>
            <w:tcW w:w="6254" w:type="dxa"/>
            <w:tcBorders>
              <w:top w:val="nil"/>
              <w:left w:val="nil"/>
              <w:bottom w:val="nil"/>
              <w:right w:val="nil"/>
            </w:tcBorders>
            <w:vAlign w:val="center"/>
          </w:tcPr>
          <w:p w14:paraId="28906F5C" w14:textId="3AFAC199" w:rsidR="00B079A7" w:rsidRPr="00BA65B8" w:rsidDel="002B632D" w:rsidRDefault="00B079A7" w:rsidP="002E702C">
            <w:pPr>
              <w:spacing w:after="240"/>
              <w:jc w:val="center"/>
              <w:rPr>
                <w:del w:id="971" w:author="Mosen Bakhtiari" w:date="2025-10-10T11:29:00Z"/>
                <w:rFonts w:ascii="Georgia" w:hAnsi="Georgia" w:cstheme="minorHAnsi"/>
              </w:rPr>
            </w:pPr>
            <w:del w:id="972" w:author="Mosen Bakhtiari" w:date="2025-10-10T11:29:00Z">
              <w:r w:rsidRPr="00BA65B8" w:rsidDel="002B632D">
                <w:rPr>
                  <w:rFonts w:ascii="Georgia" w:hAnsi="Georgia" w:cstheme="minorHAnsi"/>
                  <w:noProof/>
                </w:rPr>
                <w:drawing>
                  <wp:inline distT="0" distB="0" distL="0" distR="0" wp14:anchorId="47E46763" wp14:editId="75BA39CE">
                    <wp:extent cx="3759407" cy="1628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3789115" cy="164164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480CE541" w14:textId="338F25B8" w:rsidR="00B079A7" w:rsidRPr="00BA65B8" w:rsidDel="002B632D" w:rsidRDefault="00B079A7" w:rsidP="003C2539">
            <w:pPr>
              <w:spacing w:after="240"/>
              <w:jc w:val="center"/>
              <w:rPr>
                <w:del w:id="973" w:author="Mosen Bakhtiari" w:date="2025-10-10T11:29:00Z"/>
                <w:rFonts w:ascii="Georgia" w:hAnsi="Georgia" w:cstheme="minorHAnsi"/>
              </w:rPr>
            </w:pPr>
            <w:del w:id="974" w:author="Mosen Bakhtiari" w:date="2025-10-10T11:29:00Z">
              <w:r w:rsidRPr="00BA65B8" w:rsidDel="002B632D">
                <w:rPr>
                  <w:rFonts w:ascii="Georgia" w:hAnsi="Georgia" w:cstheme="minorHAnsi"/>
                  <w:noProof/>
                </w:rPr>
                <w:drawing>
                  <wp:inline distT="0" distB="0" distL="0" distR="0" wp14:anchorId="7D68AD6D" wp14:editId="4C83C21A">
                    <wp:extent cx="3641315" cy="1628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3655155" cy="163496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7B3F57A2" w14:textId="5C2670E0" w:rsidTr="00C738C2">
        <w:trPr>
          <w:jc w:val="center"/>
          <w:del w:id="975" w:author="Mosen Bakhtiari" w:date="2025-10-10T11:29:00Z"/>
        </w:trPr>
        <w:tc>
          <w:tcPr>
            <w:tcW w:w="6254" w:type="dxa"/>
            <w:tcBorders>
              <w:top w:val="nil"/>
              <w:left w:val="nil"/>
              <w:bottom w:val="nil"/>
              <w:right w:val="nil"/>
            </w:tcBorders>
            <w:vAlign w:val="center"/>
          </w:tcPr>
          <w:p w14:paraId="3C5E794D" w14:textId="3BB5C327" w:rsidR="00B079A7" w:rsidRPr="00BA65B8" w:rsidDel="002B632D" w:rsidRDefault="00B079A7" w:rsidP="003C2539">
            <w:pPr>
              <w:spacing w:after="240"/>
              <w:jc w:val="center"/>
              <w:rPr>
                <w:del w:id="976" w:author="Mosen Bakhtiari" w:date="2025-10-10T11:29:00Z"/>
                <w:rFonts w:ascii="Georgia" w:hAnsi="Georgia" w:cstheme="minorHAnsi"/>
                <w:noProof/>
              </w:rPr>
            </w:pPr>
            <w:del w:id="977"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0F6044E2" w14:textId="74EDA6D7" w:rsidR="00B079A7" w:rsidRPr="00BA65B8" w:rsidDel="002B632D" w:rsidRDefault="00B079A7" w:rsidP="003C2539">
            <w:pPr>
              <w:spacing w:after="240"/>
              <w:jc w:val="center"/>
              <w:rPr>
                <w:del w:id="978" w:author="Mosen Bakhtiari" w:date="2025-10-10T11:29:00Z"/>
                <w:rFonts w:ascii="Georgia" w:hAnsi="Georgia" w:cstheme="minorHAnsi"/>
                <w:noProof/>
              </w:rPr>
            </w:pPr>
            <w:del w:id="979"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r w:rsidR="00B079A7" w:rsidRPr="00BA65B8" w:rsidDel="002B632D" w14:paraId="109B983B" w14:textId="74BC6844" w:rsidTr="00C738C2">
        <w:trPr>
          <w:jc w:val="center"/>
          <w:del w:id="980" w:author="Mosen Bakhtiari" w:date="2025-10-10T11:29:00Z"/>
        </w:trPr>
        <w:tc>
          <w:tcPr>
            <w:tcW w:w="6254" w:type="dxa"/>
            <w:tcBorders>
              <w:top w:val="nil"/>
              <w:left w:val="nil"/>
              <w:bottom w:val="nil"/>
              <w:right w:val="nil"/>
            </w:tcBorders>
            <w:vAlign w:val="center"/>
          </w:tcPr>
          <w:p w14:paraId="4811D145" w14:textId="2E85E70B" w:rsidR="00B079A7" w:rsidRPr="00BA65B8" w:rsidDel="002B632D" w:rsidRDefault="00B079A7" w:rsidP="002E702C">
            <w:pPr>
              <w:spacing w:after="240"/>
              <w:jc w:val="center"/>
              <w:rPr>
                <w:del w:id="981" w:author="Mosen Bakhtiari" w:date="2025-10-10T11:29:00Z"/>
                <w:rFonts w:ascii="Georgia" w:hAnsi="Georgia" w:cstheme="minorHAnsi"/>
              </w:rPr>
            </w:pPr>
            <w:del w:id="982" w:author="Mosen Bakhtiari" w:date="2025-10-10T11:29:00Z">
              <w:r w:rsidRPr="00BA65B8" w:rsidDel="002B632D">
                <w:rPr>
                  <w:rFonts w:ascii="Georgia" w:hAnsi="Georgia" w:cstheme="minorHAnsi"/>
                  <w:noProof/>
                </w:rPr>
                <w:drawing>
                  <wp:inline distT="0" distB="0" distL="0" distR="0" wp14:anchorId="1E5AC2AD" wp14:editId="48324B68">
                    <wp:extent cx="3248025" cy="1448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3263408" cy="145505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E9621CD" w14:textId="50CD72DD" w:rsidR="00B079A7" w:rsidRPr="00BA65B8" w:rsidDel="002B632D" w:rsidRDefault="00B079A7" w:rsidP="003C2539">
            <w:pPr>
              <w:spacing w:after="240"/>
              <w:jc w:val="center"/>
              <w:rPr>
                <w:del w:id="983" w:author="Mosen Bakhtiari" w:date="2025-10-10T11:29:00Z"/>
                <w:rFonts w:ascii="Georgia" w:hAnsi="Georgia" w:cstheme="minorHAnsi"/>
              </w:rPr>
            </w:pPr>
            <w:del w:id="984" w:author="Mosen Bakhtiari" w:date="2025-10-10T11:29:00Z">
              <w:r w:rsidRPr="00BA65B8" w:rsidDel="002B632D">
                <w:rPr>
                  <w:rFonts w:ascii="Georgia" w:hAnsi="Georgia" w:cstheme="minorHAnsi"/>
                  <w:noProof/>
                </w:rPr>
                <w:drawing>
                  <wp:inline distT="0" distB="0" distL="0" distR="0" wp14:anchorId="4C37A777" wp14:editId="0AC5253D">
                    <wp:extent cx="3556464"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a:stretch/>
                          </pic:blipFill>
                          <pic:spPr bwMode="auto">
                            <a:xfrm>
                              <a:off x="0" y="0"/>
                              <a:ext cx="3580659" cy="155354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7523A412" w14:textId="389A24D9" w:rsidTr="00C738C2">
        <w:trPr>
          <w:jc w:val="center"/>
          <w:del w:id="985" w:author="Mosen Bakhtiari" w:date="2025-10-10T11:29:00Z"/>
        </w:trPr>
        <w:tc>
          <w:tcPr>
            <w:tcW w:w="6254" w:type="dxa"/>
            <w:tcBorders>
              <w:top w:val="nil"/>
              <w:left w:val="nil"/>
              <w:bottom w:val="nil"/>
              <w:right w:val="nil"/>
            </w:tcBorders>
            <w:vAlign w:val="center"/>
          </w:tcPr>
          <w:p w14:paraId="3C2BD27F" w14:textId="3A9D2309" w:rsidR="00B079A7" w:rsidRPr="00BA65B8" w:rsidDel="002B632D" w:rsidRDefault="00B079A7" w:rsidP="003C2539">
            <w:pPr>
              <w:pStyle w:val="HTMLPreformatted"/>
              <w:shd w:val="clear" w:color="auto" w:fill="FFFFFF"/>
              <w:spacing w:after="240"/>
              <w:jc w:val="center"/>
              <w:rPr>
                <w:del w:id="986" w:author="Mosen Bakhtiari" w:date="2025-10-10T11:29:00Z"/>
                <w:rFonts w:ascii="Georgia" w:hAnsi="Georgia" w:cstheme="minorHAnsi"/>
                <w:sz w:val="22"/>
                <w:szCs w:val="22"/>
              </w:rPr>
            </w:pPr>
            <w:del w:id="987" w:author="Mosen Bakhtiari" w:date="2025-10-10T11:29:00Z">
              <w:r w:rsidRPr="00BA65B8" w:rsidDel="002B632D">
                <w:rPr>
                  <w:rFonts w:ascii="Georgia" w:hAnsi="Georgia" w:cstheme="minorHAnsi"/>
                  <w:sz w:val="22"/>
                  <w:szCs w:val="22"/>
                </w:rPr>
                <w:delText>Trend= decreasing, slope= -2.5034</w:delText>
              </w:r>
            </w:del>
          </w:p>
        </w:tc>
        <w:tc>
          <w:tcPr>
            <w:tcW w:w="6039" w:type="dxa"/>
            <w:tcBorders>
              <w:top w:val="nil"/>
              <w:left w:val="nil"/>
              <w:bottom w:val="nil"/>
              <w:right w:val="nil"/>
            </w:tcBorders>
            <w:vAlign w:val="center"/>
          </w:tcPr>
          <w:p w14:paraId="78371B6A" w14:textId="2D2326F4" w:rsidR="00B079A7" w:rsidRPr="00BA65B8" w:rsidDel="002B632D" w:rsidRDefault="00B079A7" w:rsidP="003C2539">
            <w:pPr>
              <w:pStyle w:val="HTMLPreformatted"/>
              <w:shd w:val="clear" w:color="auto" w:fill="FFFFFF"/>
              <w:spacing w:after="240"/>
              <w:jc w:val="center"/>
              <w:rPr>
                <w:del w:id="988" w:author="Mosen Bakhtiari" w:date="2025-10-10T11:29:00Z"/>
                <w:rFonts w:ascii="Georgia" w:hAnsi="Georgia" w:cstheme="minorHAnsi"/>
                <w:sz w:val="22"/>
                <w:szCs w:val="22"/>
              </w:rPr>
            </w:pPr>
            <w:del w:id="989" w:author="Mosen Bakhtiari" w:date="2025-10-10T11:29:00Z">
              <w:r w:rsidRPr="00BA65B8" w:rsidDel="002B632D">
                <w:rPr>
                  <w:rFonts w:ascii="Georgia" w:hAnsi="Georgia" w:cstheme="minorHAnsi"/>
                  <w:sz w:val="22"/>
                  <w:szCs w:val="22"/>
                </w:rPr>
                <w:delText>Trend= decreasing, slope= -0.1591</w:delText>
              </w:r>
            </w:del>
          </w:p>
        </w:tc>
      </w:tr>
      <w:tr w:rsidR="00B079A7" w:rsidRPr="00BA65B8" w:rsidDel="002B632D" w14:paraId="19C02917" w14:textId="0B8E1964" w:rsidTr="00C738C2">
        <w:trPr>
          <w:jc w:val="center"/>
          <w:del w:id="990" w:author="Mosen Bakhtiari" w:date="2025-10-10T11:29:00Z"/>
        </w:trPr>
        <w:tc>
          <w:tcPr>
            <w:tcW w:w="6254" w:type="dxa"/>
            <w:tcBorders>
              <w:top w:val="nil"/>
              <w:left w:val="nil"/>
              <w:bottom w:val="nil"/>
              <w:right w:val="nil"/>
            </w:tcBorders>
            <w:vAlign w:val="center"/>
          </w:tcPr>
          <w:p w14:paraId="735A3C66" w14:textId="51525518" w:rsidR="00B079A7" w:rsidRPr="00BA65B8" w:rsidDel="002B632D" w:rsidRDefault="00B079A7" w:rsidP="002E702C">
            <w:pPr>
              <w:spacing w:after="240"/>
              <w:jc w:val="center"/>
              <w:rPr>
                <w:del w:id="991" w:author="Mosen Bakhtiari" w:date="2025-10-10T11:29:00Z"/>
                <w:rFonts w:ascii="Georgia" w:hAnsi="Georgia" w:cstheme="minorHAnsi"/>
              </w:rPr>
            </w:pPr>
            <w:del w:id="992" w:author="Mosen Bakhtiari" w:date="2025-10-10T11:29:00Z">
              <w:r w:rsidRPr="00BA65B8" w:rsidDel="002B632D">
                <w:rPr>
                  <w:rFonts w:ascii="Georgia" w:hAnsi="Georgia" w:cstheme="minorHAnsi"/>
                  <w:noProof/>
                </w:rPr>
                <w:drawing>
                  <wp:inline distT="0" distB="0" distL="0" distR="0" wp14:anchorId="0AFE0CC6" wp14:editId="1526C0F5">
                    <wp:extent cx="3577828" cy="1552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3609512" cy="156632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7CC0A9D" w14:textId="6F397D70" w:rsidR="00B079A7" w:rsidRPr="00BA65B8" w:rsidDel="002B632D" w:rsidRDefault="00B079A7" w:rsidP="003C2539">
            <w:pPr>
              <w:spacing w:after="240"/>
              <w:jc w:val="center"/>
              <w:rPr>
                <w:del w:id="993" w:author="Mosen Bakhtiari" w:date="2025-10-10T11:29:00Z"/>
                <w:rFonts w:ascii="Georgia" w:hAnsi="Georgia" w:cstheme="minorHAnsi"/>
              </w:rPr>
            </w:pPr>
            <w:del w:id="994" w:author="Mosen Bakhtiari" w:date="2025-10-10T11:29:00Z">
              <w:r w:rsidRPr="00BA65B8" w:rsidDel="002B632D">
                <w:rPr>
                  <w:rFonts w:ascii="Georgia" w:hAnsi="Georgia" w:cstheme="minorHAnsi"/>
                  <w:noProof/>
                </w:rPr>
                <w:drawing>
                  <wp:inline distT="0" distB="0" distL="0" distR="0" wp14:anchorId="68C5ECC0" wp14:editId="1A2EEC2A">
                    <wp:extent cx="3649659" cy="1581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3698212" cy="160218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49D41176" w14:textId="3931B501" w:rsidTr="00C738C2">
        <w:trPr>
          <w:jc w:val="center"/>
          <w:del w:id="995" w:author="Mosen Bakhtiari" w:date="2025-10-10T11:29:00Z"/>
        </w:trPr>
        <w:tc>
          <w:tcPr>
            <w:tcW w:w="6254" w:type="dxa"/>
            <w:tcBorders>
              <w:top w:val="nil"/>
              <w:left w:val="nil"/>
              <w:bottom w:val="nil"/>
              <w:right w:val="nil"/>
            </w:tcBorders>
            <w:vAlign w:val="center"/>
          </w:tcPr>
          <w:p w14:paraId="7BF51B16" w14:textId="3F5FE2C0" w:rsidR="00B079A7" w:rsidRPr="00BA65B8" w:rsidDel="002B632D" w:rsidRDefault="00B079A7" w:rsidP="003C2539">
            <w:pPr>
              <w:spacing w:after="240"/>
              <w:jc w:val="center"/>
              <w:rPr>
                <w:del w:id="996" w:author="Mosen Bakhtiari" w:date="2025-10-10T11:29:00Z"/>
                <w:rFonts w:ascii="Georgia" w:hAnsi="Georgia" w:cstheme="minorHAnsi"/>
                <w:noProof/>
              </w:rPr>
            </w:pPr>
            <w:del w:id="997"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051D22FE" w14:textId="4EFC1EAD" w:rsidR="00B079A7" w:rsidRPr="00BA65B8" w:rsidDel="002B632D" w:rsidRDefault="00B079A7" w:rsidP="003C2539">
            <w:pPr>
              <w:pStyle w:val="HTMLPreformatted"/>
              <w:shd w:val="clear" w:color="auto" w:fill="FFFFFF"/>
              <w:spacing w:after="240"/>
              <w:jc w:val="center"/>
              <w:rPr>
                <w:del w:id="998" w:author="Mosen Bakhtiari" w:date="2025-10-10T11:29:00Z"/>
                <w:rFonts w:ascii="Georgia" w:hAnsi="Georgia" w:cstheme="minorHAnsi"/>
                <w:sz w:val="22"/>
                <w:szCs w:val="22"/>
              </w:rPr>
            </w:pPr>
            <w:del w:id="999" w:author="Mosen Bakhtiari" w:date="2025-10-10T11:29:00Z">
              <w:r w:rsidRPr="00BA65B8" w:rsidDel="002B632D">
                <w:rPr>
                  <w:rFonts w:ascii="Georgia" w:hAnsi="Georgia" w:cstheme="minorHAnsi"/>
                  <w:sz w:val="22"/>
                  <w:szCs w:val="22"/>
                </w:rPr>
                <w:delText>Trend= decreasing, Slope= -0.00108</w:delText>
              </w:r>
            </w:del>
          </w:p>
        </w:tc>
      </w:tr>
      <w:tr w:rsidR="00B079A7" w:rsidRPr="00BA65B8" w:rsidDel="002B632D" w14:paraId="66EC6F18" w14:textId="3F212D8F" w:rsidTr="00C738C2">
        <w:trPr>
          <w:jc w:val="center"/>
          <w:del w:id="1000" w:author="Mosen Bakhtiari" w:date="2025-10-10T11:29:00Z"/>
        </w:trPr>
        <w:tc>
          <w:tcPr>
            <w:tcW w:w="6254" w:type="dxa"/>
            <w:tcBorders>
              <w:top w:val="nil"/>
              <w:left w:val="nil"/>
              <w:bottom w:val="nil"/>
              <w:right w:val="nil"/>
            </w:tcBorders>
            <w:vAlign w:val="center"/>
          </w:tcPr>
          <w:p w14:paraId="67AEB5A1" w14:textId="022AFCEE" w:rsidR="00B079A7" w:rsidRPr="00BA65B8" w:rsidDel="002B632D" w:rsidRDefault="00B079A7" w:rsidP="002E702C">
            <w:pPr>
              <w:spacing w:after="240"/>
              <w:jc w:val="center"/>
              <w:rPr>
                <w:del w:id="1001" w:author="Mosen Bakhtiari" w:date="2025-10-10T11:29:00Z"/>
                <w:rFonts w:ascii="Georgia" w:hAnsi="Georgia" w:cstheme="minorHAnsi"/>
              </w:rPr>
            </w:pPr>
            <w:del w:id="1002" w:author="Mosen Bakhtiari" w:date="2025-10-10T11:29:00Z">
              <w:r w:rsidRPr="00BA65B8" w:rsidDel="002B632D">
                <w:rPr>
                  <w:rFonts w:ascii="Georgia" w:hAnsi="Georgia" w:cstheme="minorHAnsi"/>
                  <w:noProof/>
                </w:rPr>
                <w:drawing>
                  <wp:inline distT="0" distB="0" distL="0" distR="0" wp14:anchorId="22D9A3D7" wp14:editId="24F305B6">
                    <wp:extent cx="3489327" cy="1495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70" cstate="screen">
                              <a:extLst>
                                <a:ext uri="{28A0092B-C50C-407E-A947-70E740481C1C}">
                                  <a14:useLocalDpi xmlns:a14="http://schemas.microsoft.com/office/drawing/2010/main"/>
                                </a:ext>
                              </a:extLst>
                            </a:blip>
                            <a:stretch>
                              <a:fillRect/>
                            </a:stretch>
                          </pic:blipFill>
                          <pic:spPr bwMode="auto">
                            <a:xfrm>
                              <a:off x="0" y="0"/>
                              <a:ext cx="3500340" cy="150014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47AD28E" w14:textId="1C1A7C59" w:rsidR="00B079A7" w:rsidRPr="00BA65B8" w:rsidDel="002B632D" w:rsidRDefault="00B079A7" w:rsidP="003C2539">
            <w:pPr>
              <w:spacing w:after="240"/>
              <w:jc w:val="center"/>
              <w:rPr>
                <w:del w:id="1003" w:author="Mosen Bakhtiari" w:date="2025-10-10T11:29:00Z"/>
                <w:rFonts w:ascii="Georgia" w:hAnsi="Georgia" w:cstheme="minorHAnsi"/>
              </w:rPr>
            </w:pPr>
            <w:del w:id="1004" w:author="Mosen Bakhtiari" w:date="2025-10-10T11:29:00Z">
              <w:r w:rsidRPr="00BA65B8" w:rsidDel="002B632D">
                <w:rPr>
                  <w:rFonts w:ascii="Georgia" w:hAnsi="Georgia" w:cstheme="minorHAnsi"/>
                  <w:noProof/>
                </w:rPr>
                <w:drawing>
                  <wp:inline distT="0" distB="0" distL="0" distR="0" wp14:anchorId="50DB6E45" wp14:editId="7131F78E">
                    <wp:extent cx="3466814" cy="1543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3499676" cy="155767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552AD6AA" w14:textId="4B8CA7BF" w:rsidTr="00C738C2">
        <w:trPr>
          <w:jc w:val="center"/>
          <w:del w:id="1005" w:author="Mosen Bakhtiari" w:date="2025-10-10T11:29:00Z"/>
        </w:trPr>
        <w:tc>
          <w:tcPr>
            <w:tcW w:w="6254" w:type="dxa"/>
            <w:tcBorders>
              <w:top w:val="nil"/>
              <w:left w:val="nil"/>
              <w:bottom w:val="nil"/>
              <w:right w:val="nil"/>
            </w:tcBorders>
            <w:vAlign w:val="center"/>
          </w:tcPr>
          <w:p w14:paraId="176EDFEF" w14:textId="2DF8B112" w:rsidR="00B079A7" w:rsidRPr="00BA65B8" w:rsidDel="002B632D" w:rsidRDefault="00B079A7" w:rsidP="003C2539">
            <w:pPr>
              <w:spacing w:after="240"/>
              <w:jc w:val="center"/>
              <w:rPr>
                <w:del w:id="1006" w:author="Mosen Bakhtiari" w:date="2025-10-10T11:29:00Z"/>
                <w:rFonts w:ascii="Georgia" w:hAnsi="Georgia" w:cstheme="minorHAnsi"/>
                <w:noProof/>
              </w:rPr>
            </w:pPr>
            <w:del w:id="1007"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1391A31A" w14:textId="6F9BEAD4" w:rsidR="00B079A7" w:rsidRPr="00BA65B8" w:rsidDel="002B632D" w:rsidRDefault="00B079A7" w:rsidP="003C2539">
            <w:pPr>
              <w:spacing w:after="240"/>
              <w:jc w:val="center"/>
              <w:rPr>
                <w:del w:id="1008" w:author="Mosen Bakhtiari" w:date="2025-10-10T11:29:00Z"/>
                <w:rFonts w:ascii="Georgia" w:hAnsi="Georgia" w:cstheme="minorHAnsi"/>
                <w:noProof/>
              </w:rPr>
            </w:pPr>
            <w:del w:id="1009"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bl>
    <w:p w14:paraId="3C118559" w14:textId="149CE3CA" w:rsidR="0075306F" w:rsidRPr="00BA65B8" w:rsidRDefault="0075306F" w:rsidP="002E702C">
      <w:pPr>
        <w:spacing w:after="240" w:line="240" w:lineRule="auto"/>
        <w:jc w:val="center"/>
        <w:rPr>
          <w:rFonts w:ascii="Georgia" w:hAnsi="Georgia" w:cstheme="minorHAnsi"/>
        </w:rPr>
      </w:pPr>
      <w:moveFromRangeStart w:id="1010" w:author="Mosen Bakhtiari" w:date="2025-10-10T11:29:00Z" w:name="move210988181"/>
      <w:moveFrom w:id="1011" w:author="Mosen Bakhtiari" w:date="2025-10-10T11:29:00Z">
        <w:r w:rsidRPr="00BA65B8" w:rsidDel="002B632D">
          <w:rPr>
            <w:rFonts w:ascii="Georgia" w:hAnsi="Georgia" w:cstheme="minorHAnsi"/>
          </w:rPr>
          <w:t xml:space="preserve">Fig. </w:t>
        </w:r>
        <w:r w:rsidR="006174DF" w:rsidDel="002B632D">
          <w:rPr>
            <w:rFonts w:ascii="Georgia" w:hAnsi="Georgia" w:cstheme="minorHAnsi"/>
          </w:rPr>
          <w:t>11</w:t>
        </w:r>
        <w:r w:rsidRPr="00BA65B8" w:rsidDel="002B632D">
          <w:rPr>
            <w:rFonts w:ascii="Georgia" w:hAnsi="Georgia" w:cstheme="minorHAnsi"/>
          </w:rPr>
          <w:t xml:space="preserve">. The monthly discharge trend of the </w:t>
        </w:r>
        <w:r w:rsidR="00B74441" w:rsidDel="002B632D">
          <w:rPr>
            <w:rFonts w:ascii="Georgia" w:hAnsi="Georgia" w:cstheme="minorHAnsi"/>
          </w:rPr>
          <w:t>close-dam</w:t>
        </w:r>
        <w:r w:rsidRPr="00BA65B8" w:rsidDel="002B632D">
          <w:rPr>
            <w:rFonts w:ascii="Georgia" w:hAnsi="Georgia" w:cstheme="minorHAnsi"/>
          </w:rPr>
          <w:t xml:space="preserve"> stations during the year of dam construction</w:t>
        </w:r>
        <w:r w:rsidR="002A0534" w:rsidRPr="00BA65B8" w:rsidDel="002B632D">
          <w:rPr>
            <w:rFonts w:ascii="Georgia" w:hAnsi="Georgia" w:cstheme="minorHAnsi"/>
          </w:rPr>
          <w:t xml:space="preserve"> to 2022</w:t>
        </w:r>
        <w:r w:rsidRPr="00BA65B8" w:rsidDel="002B632D">
          <w:rPr>
            <w:rFonts w:ascii="Georgia" w:hAnsi="Georgia" w:cstheme="minorHAnsi"/>
          </w:rPr>
          <w:t>.</w:t>
        </w:r>
      </w:moveFrom>
      <w:moveFromRangeEnd w:id="1010"/>
    </w:p>
    <w:tbl>
      <w:tblPr>
        <w:tblStyle w:val="TableGrid"/>
        <w:tblW w:w="12060" w:type="dxa"/>
        <w:jc w:val="center"/>
        <w:tblLayout w:type="fixed"/>
        <w:tblLook w:val="04A0" w:firstRow="1" w:lastRow="0" w:firstColumn="1" w:lastColumn="0" w:noHBand="0" w:noVBand="1"/>
        <w:tblPrChange w:id="1012" w:author="Mosen Bakhtiari" w:date="2025-10-10T11:3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013">
          <w:tblGrid>
            <w:gridCol w:w="3955"/>
            <w:gridCol w:w="4207"/>
            <w:gridCol w:w="3898"/>
          </w:tblGrid>
        </w:tblGridChange>
      </w:tblGrid>
      <w:tr w:rsidR="00526B6C" w14:paraId="2191DB4F" w14:textId="77777777" w:rsidTr="005D3A87">
        <w:trPr>
          <w:trHeight w:val="2016"/>
          <w:jc w:val="center"/>
          <w:trPrChange w:id="1014" w:author="Mosen Bakhtiari" w:date="2025-10-10T11:32:00Z">
            <w:trPr>
              <w:trHeight w:val="2016"/>
              <w:jc w:val="center"/>
            </w:trPr>
          </w:trPrChange>
        </w:trPr>
        <w:tc>
          <w:tcPr>
            <w:tcW w:w="3955" w:type="dxa"/>
            <w:vAlign w:val="center"/>
            <w:tcPrChange w:id="1015" w:author="Mosen Bakhtiari" w:date="2025-10-10T11:32:00Z">
              <w:tcPr>
                <w:tcW w:w="3955" w:type="dxa"/>
                <w:vAlign w:val="center"/>
              </w:tcPr>
            </w:tcPrChange>
          </w:tcPr>
          <w:p w14:paraId="6FE076C3" w14:textId="77777777" w:rsidR="00526B6C" w:rsidRDefault="00526B6C" w:rsidP="00FC659E">
            <w:pPr>
              <w:pStyle w:val="a"/>
              <w:rPr>
                <w:szCs w:val="22"/>
              </w:rPr>
            </w:pPr>
            <w:r w:rsidRPr="000D423B">
              <w:rPr>
                <w:noProof/>
              </w:rPr>
              <w:drawing>
                <wp:inline distT="0" distB="0" distL="0" distR="0" wp14:anchorId="580BCD23" wp14:editId="23868876">
                  <wp:extent cx="2429372" cy="1083449"/>
                  <wp:effectExtent l="0" t="0" r="9525" b="2540"/>
                  <wp:docPr id="608502979" name="Picture 60850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3903"/>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Change w:id="1016" w:author="Mosen Bakhtiari" w:date="2025-10-10T11:32:00Z">
              <w:tcPr>
                <w:tcW w:w="4207" w:type="dxa"/>
                <w:vAlign w:val="center"/>
              </w:tcPr>
            </w:tcPrChange>
          </w:tcPr>
          <w:p w14:paraId="1139012B" w14:textId="77777777" w:rsidR="00526B6C" w:rsidRDefault="00526B6C" w:rsidP="00FC659E">
            <w:pPr>
              <w:pStyle w:val="a"/>
              <w:rPr>
                <w:szCs w:val="22"/>
              </w:rPr>
            </w:pPr>
            <w:r w:rsidRPr="000D423B">
              <w:rPr>
                <w:noProof/>
              </w:rPr>
              <w:drawing>
                <wp:inline distT="0" distB="0" distL="0" distR="0" wp14:anchorId="6CB0916F" wp14:editId="0FBDE396">
                  <wp:extent cx="2584437" cy="1152605"/>
                  <wp:effectExtent l="0" t="0" r="6985" b="0"/>
                  <wp:docPr id="1633195627" name="Picture 163319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3903"/>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Change w:id="1017" w:author="Mosen Bakhtiari" w:date="2025-10-10T11:32:00Z">
              <w:tcPr>
                <w:tcW w:w="3898" w:type="dxa"/>
                <w:vAlign w:val="center"/>
              </w:tcPr>
            </w:tcPrChange>
          </w:tcPr>
          <w:p w14:paraId="52EE7881" w14:textId="77777777" w:rsidR="00526B6C" w:rsidRDefault="00526B6C" w:rsidP="00FC659E">
            <w:pPr>
              <w:pStyle w:val="a"/>
              <w:rPr>
                <w:szCs w:val="22"/>
              </w:rPr>
            </w:pPr>
            <w:r w:rsidRPr="000D423B">
              <w:rPr>
                <w:noProof/>
              </w:rPr>
              <w:drawing>
                <wp:inline distT="0" distB="0" distL="0" distR="0" wp14:anchorId="39DC742B" wp14:editId="1E5DCE3E">
                  <wp:extent cx="2455137" cy="1098737"/>
                  <wp:effectExtent l="0" t="0" r="2540" b="6350"/>
                  <wp:docPr id="473768663" name="Picture 4737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4235"/>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632D" w14:paraId="17728311" w14:textId="77777777" w:rsidTr="005D3A87">
        <w:trPr>
          <w:trHeight w:val="144"/>
          <w:jc w:val="center"/>
          <w:ins w:id="1018" w:author="Mosen Bakhtiari" w:date="2025-10-10T11:25:00Z"/>
          <w:trPrChange w:id="1019" w:author="Mosen Bakhtiari" w:date="2025-10-10T11:32:00Z">
            <w:trPr>
              <w:trHeight w:val="2016"/>
              <w:jc w:val="center"/>
            </w:trPr>
          </w:trPrChange>
        </w:trPr>
        <w:tc>
          <w:tcPr>
            <w:tcW w:w="3955" w:type="dxa"/>
            <w:tcBorders>
              <w:top w:val="nil"/>
              <w:left w:val="nil"/>
              <w:bottom w:val="nil"/>
              <w:right w:val="nil"/>
            </w:tcBorders>
            <w:vAlign w:val="center"/>
            <w:tcPrChange w:id="1020" w:author="Mosen Bakhtiari" w:date="2025-10-10T11:32:00Z">
              <w:tcPr>
                <w:tcW w:w="3955" w:type="dxa"/>
                <w:vAlign w:val="center"/>
              </w:tcPr>
            </w:tcPrChange>
          </w:tcPr>
          <w:p w14:paraId="0E9536B6" w14:textId="59449AB6" w:rsidR="002B632D" w:rsidRPr="000D423B" w:rsidRDefault="002B632D" w:rsidP="00FC659E">
            <w:pPr>
              <w:pStyle w:val="a"/>
              <w:rPr>
                <w:ins w:id="1021" w:author="Mosen Bakhtiari" w:date="2025-10-10T11:25:00Z"/>
                <w:noProof/>
              </w:rPr>
            </w:pPr>
            <w:ins w:id="1022" w:author="Mosen Bakhtiari" w:date="2025-10-10T11:26:00Z">
              <w:r w:rsidRPr="00BA65B8">
                <w:t>Trend= decreasing, Slope= -0.2234</w:t>
              </w:r>
            </w:ins>
          </w:p>
        </w:tc>
        <w:tc>
          <w:tcPr>
            <w:tcW w:w="4207" w:type="dxa"/>
            <w:tcBorders>
              <w:top w:val="nil"/>
              <w:left w:val="nil"/>
              <w:bottom w:val="nil"/>
              <w:right w:val="nil"/>
            </w:tcBorders>
            <w:vAlign w:val="center"/>
            <w:tcPrChange w:id="1023" w:author="Mosen Bakhtiari" w:date="2025-10-10T11:32:00Z">
              <w:tcPr>
                <w:tcW w:w="4207" w:type="dxa"/>
                <w:vAlign w:val="center"/>
              </w:tcPr>
            </w:tcPrChange>
          </w:tcPr>
          <w:p w14:paraId="0D609A72" w14:textId="37F0297C" w:rsidR="002B632D" w:rsidRPr="000D423B" w:rsidRDefault="002B632D" w:rsidP="00FC659E">
            <w:pPr>
              <w:pStyle w:val="a"/>
              <w:rPr>
                <w:ins w:id="1024" w:author="Mosen Bakhtiari" w:date="2025-10-10T11:25:00Z"/>
                <w:noProof/>
              </w:rPr>
            </w:pPr>
            <w:ins w:id="1025" w:author="Mosen Bakhtiari" w:date="2025-10-10T11:26:00Z">
              <w:r w:rsidRPr="00BA65B8">
                <w:t>Trend= decreasing, Slope= -0.0525</w:t>
              </w:r>
            </w:ins>
          </w:p>
        </w:tc>
        <w:tc>
          <w:tcPr>
            <w:tcW w:w="3898" w:type="dxa"/>
            <w:tcBorders>
              <w:top w:val="nil"/>
              <w:left w:val="nil"/>
              <w:bottom w:val="nil"/>
              <w:right w:val="nil"/>
            </w:tcBorders>
            <w:vAlign w:val="center"/>
            <w:tcPrChange w:id="1026" w:author="Mosen Bakhtiari" w:date="2025-10-10T11:32:00Z">
              <w:tcPr>
                <w:tcW w:w="3898" w:type="dxa"/>
                <w:vAlign w:val="center"/>
              </w:tcPr>
            </w:tcPrChange>
          </w:tcPr>
          <w:p w14:paraId="4E11AEFA" w14:textId="37E238BE" w:rsidR="002B632D" w:rsidRPr="000D423B" w:rsidRDefault="002B632D" w:rsidP="00FC659E">
            <w:pPr>
              <w:pStyle w:val="a"/>
              <w:rPr>
                <w:ins w:id="1027" w:author="Mosen Bakhtiari" w:date="2025-10-10T11:25:00Z"/>
                <w:noProof/>
              </w:rPr>
            </w:pPr>
            <w:ins w:id="1028" w:author="Mosen Bakhtiari" w:date="2025-10-10T11:27:00Z">
              <w:r w:rsidRPr="002B632D">
                <w:t>No trend</w:t>
              </w:r>
            </w:ins>
          </w:p>
        </w:tc>
      </w:tr>
      <w:tr w:rsidR="00526B6C" w14:paraId="5E914E20" w14:textId="77777777" w:rsidTr="005D3A87">
        <w:trPr>
          <w:trHeight w:val="2016"/>
          <w:jc w:val="center"/>
          <w:trPrChange w:id="1029" w:author="Mosen Bakhtiari" w:date="2025-10-10T11:32:00Z">
            <w:trPr>
              <w:trHeight w:val="2016"/>
              <w:jc w:val="center"/>
            </w:trPr>
          </w:trPrChange>
        </w:trPr>
        <w:tc>
          <w:tcPr>
            <w:tcW w:w="3955" w:type="dxa"/>
            <w:vAlign w:val="center"/>
            <w:tcPrChange w:id="1030" w:author="Mosen Bakhtiari" w:date="2025-10-10T11:32:00Z">
              <w:tcPr>
                <w:tcW w:w="3955" w:type="dxa"/>
                <w:vAlign w:val="center"/>
              </w:tcPr>
            </w:tcPrChange>
          </w:tcPr>
          <w:p w14:paraId="7397357F" w14:textId="77777777" w:rsidR="00526B6C" w:rsidRDefault="00526B6C" w:rsidP="00FC659E">
            <w:pPr>
              <w:pStyle w:val="a"/>
              <w:rPr>
                <w:szCs w:val="22"/>
              </w:rPr>
            </w:pPr>
            <w:r w:rsidRPr="000D423B">
              <w:rPr>
                <w:noProof/>
              </w:rPr>
              <w:drawing>
                <wp:inline distT="0" distB="0" distL="0" distR="0" wp14:anchorId="0B3CE530" wp14:editId="7A0B4B89">
                  <wp:extent cx="2402765" cy="1068081"/>
                  <wp:effectExtent l="0" t="0" r="0" b="0"/>
                  <wp:docPr id="653511848" name="Picture 65351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3588"/>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Change w:id="1031" w:author="Mosen Bakhtiari" w:date="2025-10-10T11:32:00Z">
              <w:tcPr>
                <w:tcW w:w="4207" w:type="dxa"/>
                <w:vAlign w:val="center"/>
              </w:tcPr>
            </w:tcPrChange>
          </w:tcPr>
          <w:p w14:paraId="0AEC3423" w14:textId="4259F719" w:rsidR="00526B6C" w:rsidRDefault="00526B6C" w:rsidP="00FC659E">
            <w:pPr>
              <w:pStyle w:val="a"/>
              <w:rPr>
                <w:szCs w:val="22"/>
              </w:rPr>
            </w:pPr>
            <w:del w:id="1032" w:author="Mosen Bakhtiari" w:date="2025-10-10T11:16:00Z">
              <w:r w:rsidRPr="000D423B" w:rsidDel="00323F7A">
                <w:rPr>
                  <w:noProof/>
                </w:rPr>
                <w:drawing>
                  <wp:inline distT="0" distB="0" distL="0" distR="0" wp14:anchorId="08815F6A" wp14:editId="1E27C176">
                    <wp:extent cx="2388358" cy="1051251"/>
                    <wp:effectExtent l="0" t="0" r="0" b="0"/>
                    <wp:docPr id="1009820496" name="Picture 10098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ins w:id="1033" w:author="Mosen Bakhtiari" w:date="2025-10-10T11:17:00Z">
              <w:r w:rsidR="00323F7A" w:rsidRPr="000D423B">
                <w:rPr>
                  <w:noProof/>
                </w:rPr>
                <w:drawing>
                  <wp:inline distT="0" distB="0" distL="0" distR="0" wp14:anchorId="10695353" wp14:editId="54BD379C">
                    <wp:extent cx="2558339" cy="1137237"/>
                    <wp:effectExtent l="0" t="0" r="0" b="6350"/>
                    <wp:docPr id="501541110" name="Picture 50154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588"/>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034" w:author="Mosen Bakhtiari" w:date="2025-10-10T11:32:00Z">
              <w:tcPr>
                <w:tcW w:w="3898" w:type="dxa"/>
                <w:vAlign w:val="center"/>
              </w:tcPr>
            </w:tcPrChange>
          </w:tcPr>
          <w:p w14:paraId="2298E4E1" w14:textId="77777777" w:rsidR="00526B6C" w:rsidRDefault="00526B6C" w:rsidP="00FC659E">
            <w:pPr>
              <w:pStyle w:val="a"/>
              <w:rPr>
                <w:szCs w:val="22"/>
              </w:rPr>
            </w:pPr>
            <w:r w:rsidRPr="000D423B">
              <w:rPr>
                <w:noProof/>
              </w:rPr>
              <w:drawing>
                <wp:inline distT="0" distB="0" distL="0" distR="0" wp14:anchorId="46F5CFDD" wp14:editId="1AE816BE">
                  <wp:extent cx="2404233" cy="1075765"/>
                  <wp:effectExtent l="0" t="0" r="0" b="0"/>
                  <wp:docPr id="1115063655" name="Picture 1115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4218"/>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632D" w14:paraId="6324C06A" w14:textId="77777777" w:rsidTr="005D3A87">
        <w:trPr>
          <w:trHeight w:val="144"/>
          <w:jc w:val="center"/>
          <w:ins w:id="1035" w:author="Mosen Bakhtiari" w:date="2025-10-10T11:25:00Z"/>
          <w:trPrChange w:id="1036" w:author="Mosen Bakhtiari" w:date="2025-10-10T11:32:00Z">
            <w:trPr>
              <w:trHeight w:val="2016"/>
              <w:jc w:val="center"/>
            </w:trPr>
          </w:trPrChange>
        </w:trPr>
        <w:tc>
          <w:tcPr>
            <w:tcW w:w="3955" w:type="dxa"/>
            <w:vAlign w:val="center"/>
            <w:tcPrChange w:id="1037" w:author="Mosen Bakhtiari" w:date="2025-10-10T11:32:00Z">
              <w:tcPr>
                <w:tcW w:w="3955" w:type="dxa"/>
                <w:vAlign w:val="center"/>
              </w:tcPr>
            </w:tcPrChange>
          </w:tcPr>
          <w:p w14:paraId="0633B0FB" w14:textId="11CF6C0B" w:rsidR="002B632D" w:rsidRPr="000D423B" w:rsidRDefault="002B632D" w:rsidP="00FC659E">
            <w:pPr>
              <w:pStyle w:val="a"/>
              <w:rPr>
                <w:ins w:id="1038" w:author="Mosen Bakhtiari" w:date="2025-10-10T11:25:00Z"/>
                <w:noProof/>
              </w:rPr>
            </w:pPr>
            <w:ins w:id="1039" w:author="Mosen Bakhtiari" w:date="2025-10-10T11:27:00Z">
              <w:r w:rsidRPr="002B632D">
                <w:rPr>
                  <w:noProof/>
                </w:rPr>
                <w:t>No trend</w:t>
              </w:r>
            </w:ins>
          </w:p>
        </w:tc>
        <w:tc>
          <w:tcPr>
            <w:tcW w:w="4207" w:type="dxa"/>
            <w:vAlign w:val="center"/>
            <w:tcPrChange w:id="1040" w:author="Mosen Bakhtiari" w:date="2025-10-10T11:32:00Z">
              <w:tcPr>
                <w:tcW w:w="4207" w:type="dxa"/>
                <w:vAlign w:val="center"/>
              </w:tcPr>
            </w:tcPrChange>
          </w:tcPr>
          <w:p w14:paraId="08194D1A" w14:textId="05C4FA48" w:rsidR="002B632D" w:rsidRPr="000D423B" w:rsidDel="00323F7A" w:rsidRDefault="002B632D" w:rsidP="00FC659E">
            <w:pPr>
              <w:pStyle w:val="a"/>
              <w:rPr>
                <w:ins w:id="1041" w:author="Mosen Bakhtiari" w:date="2025-10-10T11:25:00Z"/>
                <w:noProof/>
              </w:rPr>
            </w:pPr>
            <w:ins w:id="1042" w:author="Mosen Bakhtiari" w:date="2025-10-10T11:27:00Z">
              <w:r w:rsidRPr="002B632D">
                <w:rPr>
                  <w:noProof/>
                </w:rPr>
                <w:t>No trend</w:t>
              </w:r>
            </w:ins>
          </w:p>
        </w:tc>
        <w:tc>
          <w:tcPr>
            <w:tcW w:w="3898" w:type="dxa"/>
            <w:vAlign w:val="center"/>
            <w:tcPrChange w:id="1043" w:author="Mosen Bakhtiari" w:date="2025-10-10T11:32:00Z">
              <w:tcPr>
                <w:tcW w:w="3898" w:type="dxa"/>
                <w:vAlign w:val="center"/>
              </w:tcPr>
            </w:tcPrChange>
          </w:tcPr>
          <w:p w14:paraId="4DAF8F99" w14:textId="6FE3FE70" w:rsidR="002B632D" w:rsidRPr="000D423B" w:rsidRDefault="002B632D" w:rsidP="00FC659E">
            <w:pPr>
              <w:pStyle w:val="a"/>
              <w:rPr>
                <w:ins w:id="1044" w:author="Mosen Bakhtiari" w:date="2025-10-10T11:25:00Z"/>
                <w:noProof/>
              </w:rPr>
            </w:pPr>
            <w:ins w:id="1045" w:author="Mosen Bakhtiari" w:date="2025-10-10T11:27:00Z">
              <w:r w:rsidRPr="002B632D">
                <w:rPr>
                  <w:noProof/>
                </w:rPr>
                <w:t>No trend</w:t>
              </w:r>
            </w:ins>
          </w:p>
        </w:tc>
      </w:tr>
      <w:tr w:rsidR="00526B6C" w14:paraId="16BF7608" w14:textId="77777777" w:rsidTr="005D3A87">
        <w:trPr>
          <w:trHeight w:val="2016"/>
          <w:jc w:val="center"/>
          <w:trPrChange w:id="1046" w:author="Mosen Bakhtiari" w:date="2025-10-10T11:32:00Z">
            <w:trPr>
              <w:trHeight w:val="2016"/>
              <w:jc w:val="center"/>
            </w:trPr>
          </w:trPrChange>
        </w:trPr>
        <w:tc>
          <w:tcPr>
            <w:tcW w:w="3955" w:type="dxa"/>
            <w:vAlign w:val="center"/>
            <w:tcPrChange w:id="1047" w:author="Mosen Bakhtiari" w:date="2025-10-10T11:32:00Z">
              <w:tcPr>
                <w:tcW w:w="3955" w:type="dxa"/>
                <w:vAlign w:val="center"/>
              </w:tcPr>
            </w:tcPrChange>
          </w:tcPr>
          <w:p w14:paraId="076EF8EC" w14:textId="77777777" w:rsidR="00526B6C" w:rsidRDefault="00526B6C" w:rsidP="00FC659E">
            <w:pPr>
              <w:pStyle w:val="a"/>
              <w:rPr>
                <w:szCs w:val="22"/>
              </w:rPr>
            </w:pPr>
            <w:r w:rsidRPr="000D423B">
              <w:rPr>
                <w:noProof/>
              </w:rPr>
              <w:lastRenderedPageBreak/>
              <w:drawing>
                <wp:inline distT="0" distB="0" distL="0" distR="0" wp14:anchorId="6D1FB68C" wp14:editId="4CA617B3">
                  <wp:extent cx="2414617" cy="1091133"/>
                  <wp:effectExtent l="0" t="0" r="5080" b="0"/>
                  <wp:docPr id="1631579428" name="Picture 16315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5159"/>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Change w:id="1048" w:author="Mosen Bakhtiari" w:date="2025-10-10T11:32:00Z">
              <w:tcPr>
                <w:tcW w:w="4207" w:type="dxa"/>
                <w:vAlign w:val="center"/>
              </w:tcPr>
            </w:tcPrChange>
          </w:tcPr>
          <w:p w14:paraId="47501A4D" w14:textId="77777777" w:rsidR="00526B6C" w:rsidRDefault="00526B6C" w:rsidP="00FC659E">
            <w:pPr>
              <w:pStyle w:val="a"/>
              <w:rPr>
                <w:szCs w:val="22"/>
              </w:rPr>
            </w:pPr>
            <w:r w:rsidRPr="000D423B">
              <w:rPr>
                <w:noProof/>
              </w:rPr>
              <w:drawing>
                <wp:inline distT="0" distB="0" distL="0" distR="0" wp14:anchorId="61BF7A36" wp14:editId="1BA60F4F">
                  <wp:extent cx="2584041" cy="1144921"/>
                  <wp:effectExtent l="0" t="0" r="6985" b="0"/>
                  <wp:docPr id="92381122" name="Picture 9238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273"/>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Change w:id="1049" w:author="Mosen Bakhtiari" w:date="2025-10-10T11:32:00Z">
              <w:tcPr>
                <w:tcW w:w="3898" w:type="dxa"/>
                <w:vAlign w:val="center"/>
              </w:tcPr>
            </w:tcPrChange>
          </w:tcPr>
          <w:p w14:paraId="670DC806" w14:textId="77777777" w:rsidR="00526B6C" w:rsidRDefault="00526B6C" w:rsidP="00FC659E">
            <w:pPr>
              <w:pStyle w:val="a"/>
              <w:rPr>
                <w:szCs w:val="22"/>
              </w:rPr>
            </w:pPr>
            <w:r w:rsidRPr="000D423B">
              <w:rPr>
                <w:noProof/>
              </w:rPr>
              <w:drawing>
                <wp:inline distT="0" distB="0" distL="0" distR="0" wp14:anchorId="338C0746" wp14:editId="0139A61B">
                  <wp:extent cx="2399806" cy="1067878"/>
                  <wp:effectExtent l="0" t="0" r="635" b="0"/>
                  <wp:docPr id="374435440" name="Picture 3744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3689"/>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632D" w14:paraId="5A86F1A0" w14:textId="77777777" w:rsidTr="005D3A87">
        <w:trPr>
          <w:trHeight w:val="144"/>
          <w:jc w:val="center"/>
          <w:ins w:id="1050" w:author="Mosen Bakhtiari" w:date="2025-10-10T11:26:00Z"/>
          <w:trPrChange w:id="1051" w:author="Mosen Bakhtiari" w:date="2025-10-10T11:32:00Z">
            <w:trPr>
              <w:trHeight w:val="2016"/>
              <w:jc w:val="center"/>
            </w:trPr>
          </w:trPrChange>
        </w:trPr>
        <w:tc>
          <w:tcPr>
            <w:tcW w:w="3955" w:type="dxa"/>
            <w:tcBorders>
              <w:top w:val="nil"/>
              <w:left w:val="nil"/>
              <w:bottom w:val="nil"/>
              <w:right w:val="nil"/>
            </w:tcBorders>
            <w:vAlign w:val="center"/>
            <w:tcPrChange w:id="1052" w:author="Mosen Bakhtiari" w:date="2025-10-10T11:32:00Z">
              <w:tcPr>
                <w:tcW w:w="3955" w:type="dxa"/>
                <w:vAlign w:val="center"/>
              </w:tcPr>
            </w:tcPrChange>
          </w:tcPr>
          <w:p w14:paraId="2D7ED6F3" w14:textId="2300B848" w:rsidR="002B632D" w:rsidRPr="000D423B" w:rsidRDefault="002B632D" w:rsidP="00FC659E">
            <w:pPr>
              <w:pStyle w:val="a"/>
              <w:rPr>
                <w:ins w:id="1053" w:author="Mosen Bakhtiari" w:date="2025-10-10T11:26:00Z"/>
                <w:noProof/>
              </w:rPr>
            </w:pPr>
            <w:ins w:id="1054" w:author="Mosen Bakhtiari" w:date="2025-10-10T11:27:00Z">
              <w:r w:rsidRPr="00BA65B8">
                <w:t>Trend= decreasing, slope= -2.5034</w:t>
              </w:r>
            </w:ins>
          </w:p>
        </w:tc>
        <w:tc>
          <w:tcPr>
            <w:tcW w:w="4207" w:type="dxa"/>
            <w:tcBorders>
              <w:top w:val="nil"/>
              <w:left w:val="nil"/>
              <w:bottom w:val="nil"/>
              <w:right w:val="nil"/>
            </w:tcBorders>
            <w:vAlign w:val="center"/>
            <w:tcPrChange w:id="1055" w:author="Mosen Bakhtiari" w:date="2025-10-10T11:32:00Z">
              <w:tcPr>
                <w:tcW w:w="4207" w:type="dxa"/>
                <w:vAlign w:val="center"/>
              </w:tcPr>
            </w:tcPrChange>
          </w:tcPr>
          <w:p w14:paraId="7608E33E" w14:textId="6DAA678A" w:rsidR="002B632D" w:rsidRPr="000D423B" w:rsidRDefault="002B632D" w:rsidP="00FC659E">
            <w:pPr>
              <w:pStyle w:val="a"/>
              <w:rPr>
                <w:ins w:id="1056" w:author="Mosen Bakhtiari" w:date="2025-10-10T11:26:00Z"/>
                <w:noProof/>
              </w:rPr>
            </w:pPr>
            <w:ins w:id="1057" w:author="Mosen Bakhtiari" w:date="2025-10-10T11:27:00Z">
              <w:r w:rsidRPr="00BA65B8">
                <w:t>Trend= decreasing, slope= -0.1591</w:t>
              </w:r>
            </w:ins>
          </w:p>
        </w:tc>
        <w:tc>
          <w:tcPr>
            <w:tcW w:w="3898" w:type="dxa"/>
            <w:vAlign w:val="center"/>
            <w:tcPrChange w:id="1058" w:author="Mosen Bakhtiari" w:date="2025-10-10T11:32:00Z">
              <w:tcPr>
                <w:tcW w:w="3898" w:type="dxa"/>
                <w:vAlign w:val="center"/>
              </w:tcPr>
            </w:tcPrChange>
          </w:tcPr>
          <w:p w14:paraId="4E02BFDA" w14:textId="3A2665DC" w:rsidR="002B632D" w:rsidRPr="000D423B" w:rsidRDefault="002B632D" w:rsidP="00FC659E">
            <w:pPr>
              <w:pStyle w:val="a"/>
              <w:rPr>
                <w:ins w:id="1059" w:author="Mosen Bakhtiari" w:date="2025-10-10T11:26:00Z"/>
                <w:noProof/>
              </w:rPr>
            </w:pPr>
            <w:ins w:id="1060" w:author="Mosen Bakhtiari" w:date="2025-10-10T11:28:00Z">
              <w:r w:rsidRPr="002B632D">
                <w:rPr>
                  <w:noProof/>
                </w:rPr>
                <w:t>No trend</w:t>
              </w:r>
            </w:ins>
          </w:p>
        </w:tc>
      </w:tr>
      <w:tr w:rsidR="002B632D" w14:paraId="080F8FC9" w14:textId="77777777" w:rsidTr="005D3A87">
        <w:trPr>
          <w:trHeight w:val="2016"/>
          <w:jc w:val="center"/>
          <w:trPrChange w:id="1061" w:author="Mosen Bakhtiari" w:date="2025-10-10T11:32:00Z">
            <w:trPr>
              <w:trHeight w:val="2016"/>
              <w:jc w:val="center"/>
            </w:trPr>
          </w:trPrChange>
        </w:trPr>
        <w:tc>
          <w:tcPr>
            <w:tcW w:w="3955" w:type="dxa"/>
            <w:vAlign w:val="center"/>
            <w:tcPrChange w:id="1062" w:author="Mosen Bakhtiari" w:date="2025-10-10T11:32:00Z">
              <w:tcPr>
                <w:tcW w:w="3955" w:type="dxa"/>
                <w:vAlign w:val="center"/>
              </w:tcPr>
            </w:tcPrChange>
          </w:tcPr>
          <w:p w14:paraId="4A1FE14E" w14:textId="77777777" w:rsidR="002B632D" w:rsidRDefault="002B632D" w:rsidP="00FC659E">
            <w:pPr>
              <w:pStyle w:val="a"/>
              <w:rPr>
                <w:szCs w:val="22"/>
              </w:rPr>
            </w:pPr>
            <w:r w:rsidRPr="000D423B">
              <w:rPr>
                <w:noProof/>
              </w:rPr>
              <w:drawing>
                <wp:inline distT="0" distB="0" distL="0" distR="0" wp14:anchorId="7DA67694" wp14:editId="63605214">
                  <wp:extent cx="2413441" cy="1083449"/>
                  <wp:effectExtent l="0" t="0" r="6350" b="2540"/>
                  <wp:docPr id="1026483520" name="Picture 102648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4533"/>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Change w:id="1063" w:author="Mosen Bakhtiari" w:date="2025-10-10T11:32:00Z">
              <w:tcPr>
                <w:tcW w:w="4207" w:type="dxa"/>
                <w:vAlign w:val="center"/>
              </w:tcPr>
            </w:tcPrChange>
          </w:tcPr>
          <w:p w14:paraId="4413435B" w14:textId="77777777" w:rsidR="002B632D" w:rsidRDefault="002B632D" w:rsidP="00FC659E">
            <w:pPr>
              <w:pStyle w:val="a"/>
              <w:rPr>
                <w:szCs w:val="22"/>
              </w:rPr>
            </w:pPr>
            <w:r w:rsidRPr="000D423B">
              <w:rPr>
                <w:noProof/>
              </w:rPr>
              <w:drawing>
                <wp:inline distT="0" distB="0" distL="0" distR="0" wp14:anchorId="45D70215" wp14:editId="32B4F679">
                  <wp:extent cx="2594135" cy="1152605"/>
                  <wp:effectExtent l="0" t="0" r="0" b="9525"/>
                  <wp:docPr id="957764046" name="Picture 9577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3542"/>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Change w:id="1064" w:author="Mosen Bakhtiari" w:date="2025-10-10T11:32:00Z">
              <w:tcPr>
                <w:tcW w:w="3898" w:type="dxa"/>
                <w:vAlign w:val="center"/>
              </w:tcPr>
            </w:tcPrChange>
          </w:tcPr>
          <w:p w14:paraId="320BC19E" w14:textId="77777777" w:rsidR="002B632D" w:rsidRDefault="002B632D" w:rsidP="00FC659E">
            <w:pPr>
              <w:pStyle w:val="a"/>
              <w:rPr>
                <w:szCs w:val="22"/>
              </w:rPr>
            </w:pPr>
            <w:r w:rsidRPr="000D423B">
              <w:rPr>
                <w:noProof/>
              </w:rPr>
              <w:drawing>
                <wp:inline distT="0" distB="0" distL="0" distR="0" wp14:anchorId="6126F5D9" wp14:editId="47F8E6A4">
                  <wp:extent cx="2389735" cy="1063119"/>
                  <wp:effectExtent l="0" t="0" r="0" b="3810"/>
                  <wp:docPr id="1807019592" name="Picture 18070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3663"/>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632D" w14:paraId="23EE45A0" w14:textId="77777777" w:rsidTr="005D3A87">
        <w:trPr>
          <w:trHeight w:val="144"/>
          <w:jc w:val="center"/>
          <w:ins w:id="1065" w:author="Mosen Bakhtiari" w:date="2025-10-10T11:26:00Z"/>
          <w:trPrChange w:id="1066" w:author="Mosen Bakhtiari" w:date="2025-10-10T11:32:00Z">
            <w:trPr>
              <w:trHeight w:val="2016"/>
              <w:jc w:val="center"/>
            </w:trPr>
          </w:trPrChange>
        </w:trPr>
        <w:tc>
          <w:tcPr>
            <w:tcW w:w="3955" w:type="dxa"/>
            <w:vAlign w:val="center"/>
            <w:tcPrChange w:id="1067" w:author="Mosen Bakhtiari" w:date="2025-10-10T11:32:00Z">
              <w:tcPr>
                <w:tcW w:w="3955" w:type="dxa"/>
                <w:vAlign w:val="center"/>
              </w:tcPr>
            </w:tcPrChange>
          </w:tcPr>
          <w:p w14:paraId="13809C51" w14:textId="6F50B16D" w:rsidR="002B632D" w:rsidRPr="000D423B" w:rsidRDefault="002B632D" w:rsidP="00FC659E">
            <w:pPr>
              <w:pStyle w:val="a"/>
              <w:rPr>
                <w:ins w:id="1068" w:author="Mosen Bakhtiari" w:date="2025-10-10T11:26:00Z"/>
                <w:noProof/>
              </w:rPr>
            </w:pPr>
            <w:ins w:id="1069" w:author="Mosen Bakhtiari" w:date="2025-10-10T11:28:00Z">
              <w:r w:rsidRPr="002B632D">
                <w:rPr>
                  <w:noProof/>
                </w:rPr>
                <w:t>Trend= decreasing, Slope= -0.00108</w:t>
              </w:r>
            </w:ins>
          </w:p>
        </w:tc>
        <w:tc>
          <w:tcPr>
            <w:tcW w:w="4207" w:type="dxa"/>
            <w:vAlign w:val="center"/>
            <w:tcPrChange w:id="1070" w:author="Mosen Bakhtiari" w:date="2025-10-10T11:32:00Z">
              <w:tcPr>
                <w:tcW w:w="4207" w:type="dxa"/>
                <w:vAlign w:val="center"/>
              </w:tcPr>
            </w:tcPrChange>
          </w:tcPr>
          <w:p w14:paraId="47F9897F" w14:textId="2C20B09C" w:rsidR="002B632D" w:rsidRPr="000D423B" w:rsidRDefault="002B632D" w:rsidP="00FC659E">
            <w:pPr>
              <w:pStyle w:val="a"/>
              <w:rPr>
                <w:ins w:id="1071" w:author="Mosen Bakhtiari" w:date="2025-10-10T11:26:00Z"/>
                <w:noProof/>
              </w:rPr>
            </w:pPr>
            <w:ins w:id="1072" w:author="Mosen Bakhtiari" w:date="2025-10-10T11:28:00Z">
              <w:r w:rsidRPr="002B632D">
                <w:rPr>
                  <w:noProof/>
                </w:rPr>
                <w:t>No trend</w:t>
              </w:r>
            </w:ins>
          </w:p>
        </w:tc>
        <w:tc>
          <w:tcPr>
            <w:tcW w:w="3898" w:type="dxa"/>
            <w:vAlign w:val="center"/>
            <w:tcPrChange w:id="1073" w:author="Mosen Bakhtiari" w:date="2025-10-10T11:32:00Z">
              <w:tcPr>
                <w:tcW w:w="3898" w:type="dxa"/>
                <w:vAlign w:val="center"/>
              </w:tcPr>
            </w:tcPrChange>
          </w:tcPr>
          <w:p w14:paraId="4B1C9E35" w14:textId="3DB3DEFD" w:rsidR="002B632D" w:rsidRPr="000D423B" w:rsidRDefault="002B632D" w:rsidP="00FC659E">
            <w:pPr>
              <w:pStyle w:val="a"/>
              <w:rPr>
                <w:ins w:id="1074" w:author="Mosen Bakhtiari" w:date="2025-10-10T11:26:00Z"/>
                <w:noProof/>
              </w:rPr>
            </w:pPr>
            <w:ins w:id="1075" w:author="Mosen Bakhtiari" w:date="2025-10-10T11:28:00Z">
              <w:r w:rsidRPr="002B632D">
                <w:rPr>
                  <w:noProof/>
                </w:rPr>
                <w:t>No trend</w:t>
              </w:r>
            </w:ins>
          </w:p>
        </w:tc>
      </w:tr>
    </w:tbl>
    <w:p w14:paraId="51C84354" w14:textId="050B9112" w:rsidR="00B079A7" w:rsidRPr="00BA65B8" w:rsidRDefault="002B632D" w:rsidP="002B632D">
      <w:pPr>
        <w:jc w:val="center"/>
        <w:rPr>
          <w:rFonts w:ascii="Georgia" w:hAnsi="Georgia" w:cstheme="minorHAnsi"/>
        </w:rPr>
        <w:pPrChange w:id="1076" w:author="Mosen Bakhtiari" w:date="2025-10-10T11:29:00Z">
          <w:pPr/>
        </w:pPrChange>
      </w:pPr>
      <w:moveToRangeStart w:id="1077" w:author="Mosen Bakhtiari" w:date="2025-10-10T11:29:00Z" w:name="move210988181"/>
      <w:moveTo w:id="1078" w:author="Mosen Bakhtiari" w:date="2025-10-10T11:29:00Z">
        <w:r w:rsidRPr="00BA65B8">
          <w:rPr>
            <w:rFonts w:ascii="Georgia" w:hAnsi="Georgia" w:cstheme="minorHAnsi"/>
          </w:rPr>
          <w:t xml:space="preserve">Fig. </w:t>
        </w:r>
        <w:r>
          <w:rPr>
            <w:rFonts w:ascii="Georgia" w:hAnsi="Georgia" w:cstheme="minorHAnsi"/>
          </w:rPr>
          <w:t>11</w:t>
        </w:r>
        <w:r w:rsidRPr="00BA65B8">
          <w:rPr>
            <w:rFonts w:ascii="Georgia" w:hAnsi="Georgia" w:cstheme="minorHAnsi"/>
          </w:rPr>
          <w:t xml:space="preserve">. The monthly discharge trend of the </w:t>
        </w:r>
        <w:r>
          <w:rPr>
            <w:rFonts w:ascii="Georgia" w:hAnsi="Georgia" w:cstheme="minorHAnsi"/>
          </w:rPr>
          <w:t>close-dam</w:t>
        </w:r>
        <w:r w:rsidRPr="00BA65B8">
          <w:rPr>
            <w:rFonts w:ascii="Georgia" w:hAnsi="Georgia" w:cstheme="minorHAnsi"/>
          </w:rPr>
          <w:t xml:space="preserve"> stations during the year of dam construction to 2022.</w:t>
        </w:r>
      </w:moveTo>
      <w:moveToRangeEnd w:id="1077"/>
    </w:p>
    <w:p w14:paraId="0ACBDD76" w14:textId="77777777" w:rsidR="00B079A7" w:rsidRDefault="00B079A7" w:rsidP="00B079A7">
      <w:pPr>
        <w:rPr>
          <w:ins w:id="1079" w:author="MartaAbkhiz" w:date="2025-09-28T22:23:00Z"/>
          <w:rFonts w:ascii="Georgia" w:hAnsi="Georgia" w:cstheme="minorHAnsi"/>
          <w:rtl/>
        </w:rPr>
      </w:pPr>
    </w:p>
    <w:p w14:paraId="0302FAA3" w14:textId="77777777" w:rsidR="00526B6C" w:rsidRDefault="00526B6C" w:rsidP="00B079A7">
      <w:pPr>
        <w:rPr>
          <w:ins w:id="1080" w:author="MartaAbkhiz" w:date="2025-09-28T22:23:00Z"/>
          <w:rFonts w:ascii="Georgia" w:hAnsi="Georgia" w:cstheme="minorHAnsi"/>
          <w:rtl/>
        </w:rPr>
      </w:pPr>
    </w:p>
    <w:p w14:paraId="25C39159" w14:textId="77777777" w:rsidR="00526B6C" w:rsidRDefault="00526B6C" w:rsidP="00B079A7">
      <w:pPr>
        <w:rPr>
          <w:ins w:id="1081" w:author="MartaAbkhiz" w:date="2025-09-28T22:23:00Z"/>
          <w:rFonts w:ascii="Georgia" w:hAnsi="Georgia" w:cstheme="minorHAnsi"/>
          <w:rtl/>
        </w:rPr>
      </w:pPr>
    </w:p>
    <w:p w14:paraId="5B20533D" w14:textId="77777777" w:rsidR="00526B6C" w:rsidRDefault="00526B6C" w:rsidP="00B079A7">
      <w:pPr>
        <w:rPr>
          <w:ins w:id="1082" w:author="MartaAbkhiz" w:date="2025-09-28T22:23:00Z"/>
          <w:rFonts w:ascii="Georgia" w:hAnsi="Georgia" w:cstheme="minorHAnsi"/>
          <w:rtl/>
        </w:rPr>
      </w:pPr>
    </w:p>
    <w:p w14:paraId="7DB5EBC0" w14:textId="77777777" w:rsidR="00526B6C" w:rsidRDefault="00526B6C" w:rsidP="00B079A7">
      <w:pPr>
        <w:rPr>
          <w:ins w:id="1083" w:author="MartaAbkhiz" w:date="2025-09-28T22:23:00Z"/>
          <w:rFonts w:ascii="Georgia" w:hAnsi="Georgia" w:cstheme="minorHAnsi"/>
          <w:rtl/>
        </w:rPr>
      </w:pPr>
    </w:p>
    <w:p w14:paraId="044BB755" w14:textId="3763473E" w:rsidR="00526B6C" w:rsidDel="00496B92" w:rsidRDefault="00526B6C" w:rsidP="00B079A7">
      <w:pPr>
        <w:rPr>
          <w:ins w:id="1084" w:author="MartaAbkhiz" w:date="2025-09-28T22:23:00Z"/>
          <w:del w:id="1085" w:author="Mosen Bakhtiari" w:date="2025-10-10T11:29:00Z"/>
          <w:rFonts w:ascii="Georgia" w:hAnsi="Georgia" w:cstheme="minorHAnsi"/>
          <w:rtl/>
        </w:rPr>
      </w:pPr>
    </w:p>
    <w:p w14:paraId="0423E52F" w14:textId="76B0F2F5" w:rsidR="00526B6C" w:rsidDel="00496B92" w:rsidRDefault="00526B6C" w:rsidP="00B079A7">
      <w:pPr>
        <w:rPr>
          <w:ins w:id="1086" w:author="MartaAbkhiz" w:date="2025-09-28T22:23:00Z"/>
          <w:del w:id="1087" w:author="Mosen Bakhtiari" w:date="2025-10-10T11:29:00Z"/>
          <w:rFonts w:ascii="Georgia" w:hAnsi="Georgia" w:cstheme="minorHAnsi"/>
          <w:rtl/>
        </w:rPr>
      </w:pPr>
    </w:p>
    <w:p w14:paraId="6EC7E484" w14:textId="7D658E3F" w:rsidR="00526B6C" w:rsidDel="00496B92" w:rsidRDefault="00526B6C" w:rsidP="00B079A7">
      <w:pPr>
        <w:rPr>
          <w:ins w:id="1088" w:author="MartaAbkhiz" w:date="2025-09-28T22:23:00Z"/>
          <w:del w:id="1089" w:author="Mosen Bakhtiari" w:date="2025-10-10T11:29:00Z"/>
          <w:rFonts w:ascii="Georgia" w:hAnsi="Georgia" w:cstheme="minorHAnsi"/>
          <w:rtl/>
        </w:rPr>
      </w:pPr>
    </w:p>
    <w:p w14:paraId="005ED7F6" w14:textId="3C0F00CC" w:rsidR="00526B6C" w:rsidDel="00496B92" w:rsidRDefault="00526B6C" w:rsidP="00B079A7">
      <w:pPr>
        <w:rPr>
          <w:ins w:id="1090" w:author="MartaAbkhiz" w:date="2025-09-28T22:23:00Z"/>
          <w:del w:id="1091" w:author="Mosen Bakhtiari" w:date="2025-10-10T11:29:00Z"/>
          <w:rFonts w:ascii="Georgia" w:hAnsi="Georgia" w:cstheme="minorHAnsi"/>
          <w:rtl/>
        </w:rPr>
      </w:pPr>
    </w:p>
    <w:p w14:paraId="0E420445" w14:textId="269E59F8" w:rsidR="00526B6C" w:rsidDel="00496B92" w:rsidRDefault="00526B6C" w:rsidP="00B079A7">
      <w:pPr>
        <w:rPr>
          <w:ins w:id="1092" w:author="MartaAbkhiz" w:date="2025-09-28T22:23:00Z"/>
          <w:del w:id="1093" w:author="Mosen Bakhtiari" w:date="2025-10-10T11:29:00Z"/>
          <w:rFonts w:ascii="Georgia" w:hAnsi="Georgia" w:cstheme="minorHAnsi"/>
          <w:rtl/>
        </w:rPr>
      </w:pPr>
    </w:p>
    <w:p w14:paraId="616A00EA" w14:textId="2A05E00E" w:rsidR="00526B6C" w:rsidDel="00496B92" w:rsidRDefault="00526B6C" w:rsidP="00B079A7">
      <w:pPr>
        <w:rPr>
          <w:ins w:id="1094" w:author="MartaAbkhiz" w:date="2025-09-28T22:23:00Z"/>
          <w:del w:id="1095" w:author="Mosen Bakhtiari" w:date="2025-10-10T11:29:00Z"/>
          <w:rFonts w:ascii="Georgia" w:hAnsi="Georgia" w:cstheme="minorHAnsi"/>
          <w:rtl/>
        </w:rPr>
      </w:pPr>
    </w:p>
    <w:p w14:paraId="141A86FB" w14:textId="2A86E330" w:rsidR="00526B6C" w:rsidDel="00496B92" w:rsidRDefault="00526B6C" w:rsidP="00B079A7">
      <w:pPr>
        <w:rPr>
          <w:ins w:id="1096" w:author="MartaAbkhiz" w:date="2025-09-28T22:23:00Z"/>
          <w:del w:id="1097" w:author="Mosen Bakhtiari" w:date="2025-10-10T11:29:00Z"/>
          <w:rFonts w:ascii="Georgia" w:hAnsi="Georgia" w:cstheme="minorHAnsi"/>
          <w:rtl/>
        </w:rPr>
      </w:pPr>
    </w:p>
    <w:p w14:paraId="0C4CE158" w14:textId="13C6794A" w:rsidR="00526B6C" w:rsidDel="00496B92" w:rsidRDefault="00526B6C" w:rsidP="00B079A7">
      <w:pPr>
        <w:rPr>
          <w:ins w:id="1098" w:author="MartaAbkhiz" w:date="2025-09-28T22:23:00Z"/>
          <w:del w:id="1099" w:author="Mosen Bakhtiari" w:date="2025-10-10T11:29:00Z"/>
          <w:rFonts w:ascii="Georgia" w:hAnsi="Georgia" w:cstheme="minorHAnsi"/>
          <w:rtl/>
        </w:rPr>
      </w:pPr>
    </w:p>
    <w:p w14:paraId="7A19CF51" w14:textId="74420E2E" w:rsidR="00526B6C" w:rsidDel="00496B92" w:rsidRDefault="00526B6C" w:rsidP="00B079A7">
      <w:pPr>
        <w:rPr>
          <w:ins w:id="1100" w:author="MartaAbkhiz" w:date="2025-09-28T22:23:00Z"/>
          <w:del w:id="1101" w:author="Mosen Bakhtiari" w:date="2025-10-10T11:29:00Z"/>
          <w:rFonts w:ascii="Georgia" w:hAnsi="Georgia" w:cstheme="minorHAnsi"/>
          <w:rtl/>
        </w:rPr>
      </w:pPr>
    </w:p>
    <w:p w14:paraId="0F92ADEB" w14:textId="4B1B23A1" w:rsidR="00526B6C" w:rsidRPr="00BA65B8" w:rsidDel="0016629A" w:rsidRDefault="00526B6C" w:rsidP="00B079A7">
      <w:pPr>
        <w:rPr>
          <w:del w:id="1102" w:author="MartaAbkhiz" w:date="2025-09-28T23:01:00Z"/>
          <w:rFonts w:ascii="Georgia" w:hAnsi="Georgia"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5990"/>
      </w:tblGrid>
      <w:tr w:rsidR="00B079A7" w:rsidRPr="00BA65B8" w:rsidDel="00D73F1D" w14:paraId="20D8A432" w14:textId="10C643BA" w:rsidTr="002E702C">
        <w:trPr>
          <w:trHeight w:val="1889"/>
          <w:jc w:val="center"/>
          <w:del w:id="1103" w:author="Mosen Bakhtiari" w:date="2025-10-10T11:47:00Z"/>
        </w:trPr>
        <w:tc>
          <w:tcPr>
            <w:tcW w:w="5950" w:type="dxa"/>
            <w:vAlign w:val="center"/>
          </w:tcPr>
          <w:p w14:paraId="49FBB994" w14:textId="7A62B0A6" w:rsidR="00B079A7" w:rsidRPr="00BA65B8" w:rsidDel="00D73F1D" w:rsidRDefault="00B079A7" w:rsidP="002E702C">
            <w:pPr>
              <w:spacing w:after="240"/>
              <w:jc w:val="center"/>
              <w:rPr>
                <w:del w:id="1104" w:author="Mosen Bakhtiari" w:date="2025-10-10T11:47:00Z"/>
                <w:rFonts w:ascii="Georgia" w:hAnsi="Georgia" w:cstheme="minorHAnsi"/>
                <w:noProof/>
              </w:rPr>
            </w:pPr>
            <w:del w:id="1105" w:author="Mosen Bakhtiari" w:date="2025-10-10T11:47:00Z">
              <w:r w:rsidRPr="00BA65B8" w:rsidDel="00D73F1D">
                <w:rPr>
                  <w:rFonts w:ascii="Georgia" w:hAnsi="Georgia" w:cstheme="minorHAnsi"/>
                  <w:noProof/>
                </w:rPr>
                <w:drawing>
                  <wp:inline distT="0" distB="0" distL="0" distR="0" wp14:anchorId="71584E2B" wp14:editId="5EDB2882">
                    <wp:extent cx="3683448" cy="9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3715918" cy="100827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90B4811" w14:textId="57FC9AAA" w:rsidR="00B079A7" w:rsidRPr="00BA65B8" w:rsidDel="00D73F1D" w:rsidRDefault="00B079A7" w:rsidP="002E702C">
            <w:pPr>
              <w:spacing w:after="240"/>
              <w:jc w:val="center"/>
              <w:rPr>
                <w:del w:id="1106" w:author="Mosen Bakhtiari" w:date="2025-10-10T11:47:00Z"/>
                <w:rFonts w:ascii="Georgia" w:hAnsi="Georgia" w:cstheme="minorHAnsi"/>
                <w:noProof/>
              </w:rPr>
            </w:pPr>
            <w:del w:id="1107" w:author="Mosen Bakhtiari" w:date="2025-10-10T11:47:00Z">
              <w:r w:rsidRPr="00BA65B8" w:rsidDel="00D73F1D">
                <w:rPr>
                  <w:rFonts w:ascii="Georgia" w:hAnsi="Georgia" w:cstheme="minorHAnsi"/>
                  <w:noProof/>
                </w:rPr>
                <w:drawing>
                  <wp:inline distT="0" distB="0" distL="0" distR="0" wp14:anchorId="32E87E44" wp14:editId="742F8A57">
                    <wp:extent cx="3571381" cy="1031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85" cstate="screen">
                              <a:extLst>
                                <a:ext uri="{28A0092B-C50C-407E-A947-70E740481C1C}">
                                  <a14:useLocalDpi xmlns:a14="http://schemas.microsoft.com/office/drawing/2010/main"/>
                                </a:ext>
                              </a:extLst>
                            </a:blip>
                            <a:srcRect/>
                            <a:stretch/>
                          </pic:blipFill>
                          <pic:spPr bwMode="auto">
                            <a:xfrm>
                              <a:off x="0" y="0"/>
                              <a:ext cx="3596898" cy="10387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36E3DDB3" w14:textId="150836FE" w:rsidTr="002E702C">
        <w:trPr>
          <w:trHeight w:val="1889"/>
          <w:jc w:val="center"/>
          <w:del w:id="1108" w:author="Mosen Bakhtiari" w:date="2025-10-10T11:47:00Z"/>
        </w:trPr>
        <w:tc>
          <w:tcPr>
            <w:tcW w:w="5950" w:type="dxa"/>
            <w:vAlign w:val="center"/>
          </w:tcPr>
          <w:p w14:paraId="321FDAD8" w14:textId="0829CFBD" w:rsidR="00B079A7" w:rsidRPr="00BA65B8" w:rsidDel="00D73F1D" w:rsidRDefault="00B079A7" w:rsidP="002E702C">
            <w:pPr>
              <w:spacing w:after="240"/>
              <w:jc w:val="center"/>
              <w:rPr>
                <w:del w:id="1109" w:author="Mosen Bakhtiari" w:date="2025-10-10T11:47:00Z"/>
                <w:rFonts w:ascii="Georgia" w:hAnsi="Georgia" w:cstheme="minorHAnsi"/>
                <w:noProof/>
              </w:rPr>
            </w:pPr>
            <w:del w:id="1110" w:author="Mosen Bakhtiari" w:date="2025-10-10T11:47:00Z">
              <w:r w:rsidRPr="00BA65B8" w:rsidDel="00D73F1D">
                <w:rPr>
                  <w:rFonts w:ascii="Georgia" w:hAnsi="Georgia" w:cstheme="minorHAnsi"/>
                  <w:noProof/>
                </w:rPr>
                <w:drawing>
                  <wp:inline distT="0" distB="0" distL="0" distR="0" wp14:anchorId="793A87F5" wp14:editId="7F6F8433">
                    <wp:extent cx="3692870" cy="988828"/>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86" cstate="screen">
                              <a:extLst>
                                <a:ext uri="{28A0092B-C50C-407E-A947-70E740481C1C}">
                                  <a14:useLocalDpi xmlns:a14="http://schemas.microsoft.com/office/drawing/2010/main"/>
                                </a:ext>
                              </a:extLst>
                            </a:blip>
                            <a:srcRect b="-1"/>
                            <a:stretch/>
                          </pic:blipFill>
                          <pic:spPr bwMode="auto">
                            <a:xfrm>
                              <a:off x="0" y="0"/>
                              <a:ext cx="3702802" cy="99148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B1B71A8" w14:textId="4A1EA762" w:rsidR="00B079A7" w:rsidRPr="00BA65B8" w:rsidDel="00D73F1D" w:rsidRDefault="00B079A7" w:rsidP="002E702C">
            <w:pPr>
              <w:spacing w:after="240"/>
              <w:jc w:val="center"/>
              <w:rPr>
                <w:del w:id="1111" w:author="Mosen Bakhtiari" w:date="2025-10-10T11:47:00Z"/>
                <w:rFonts w:ascii="Georgia" w:hAnsi="Georgia" w:cstheme="minorHAnsi"/>
                <w:noProof/>
              </w:rPr>
            </w:pPr>
            <w:del w:id="1112" w:author="Mosen Bakhtiari" w:date="2025-10-10T11:47:00Z">
              <w:r w:rsidRPr="00BA65B8" w:rsidDel="00D73F1D">
                <w:rPr>
                  <w:rFonts w:ascii="Georgia" w:hAnsi="Georgia" w:cstheme="minorHAnsi"/>
                  <w:noProof/>
                </w:rPr>
                <w:drawing>
                  <wp:inline distT="0" distB="0" distL="0" distR="0" wp14:anchorId="772A483F" wp14:editId="754F54A7">
                    <wp:extent cx="3481792" cy="95693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3490901" cy="95943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1C6E545C" w14:textId="3E20CA54" w:rsidTr="002E702C">
        <w:trPr>
          <w:trHeight w:val="1889"/>
          <w:jc w:val="center"/>
          <w:del w:id="1113" w:author="Mosen Bakhtiari" w:date="2025-10-10T11:47:00Z"/>
        </w:trPr>
        <w:tc>
          <w:tcPr>
            <w:tcW w:w="5950" w:type="dxa"/>
            <w:vAlign w:val="center"/>
          </w:tcPr>
          <w:p w14:paraId="5EBCE12F" w14:textId="62A636E1" w:rsidR="00B079A7" w:rsidRPr="00BA65B8" w:rsidDel="00D73F1D" w:rsidRDefault="00B079A7" w:rsidP="002E702C">
            <w:pPr>
              <w:spacing w:after="240"/>
              <w:jc w:val="center"/>
              <w:rPr>
                <w:del w:id="1114" w:author="Mosen Bakhtiari" w:date="2025-10-10T11:47:00Z"/>
                <w:rFonts w:ascii="Georgia" w:hAnsi="Georgia" w:cstheme="minorHAnsi"/>
                <w:noProof/>
              </w:rPr>
            </w:pPr>
            <w:del w:id="1115" w:author="Mosen Bakhtiari" w:date="2025-10-10T11:47:00Z">
              <w:r w:rsidRPr="00BA65B8" w:rsidDel="00D73F1D">
                <w:rPr>
                  <w:rFonts w:ascii="Georgia" w:hAnsi="Georgia" w:cstheme="minorHAnsi"/>
                  <w:noProof/>
                </w:rPr>
                <w:drawing>
                  <wp:inline distT="0" distB="0" distL="0" distR="0" wp14:anchorId="46327ADC" wp14:editId="399DC9B1">
                    <wp:extent cx="3737028" cy="1073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88" cstate="screen">
                              <a:extLst>
                                <a:ext uri="{28A0092B-C50C-407E-A947-70E740481C1C}">
                                  <a14:useLocalDpi xmlns:a14="http://schemas.microsoft.com/office/drawing/2010/main"/>
                                </a:ext>
                              </a:extLst>
                            </a:blip>
                            <a:srcRect/>
                            <a:stretch/>
                          </pic:blipFill>
                          <pic:spPr bwMode="auto">
                            <a:xfrm>
                              <a:off x="0" y="0"/>
                              <a:ext cx="3763264" cy="108111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F17BB04" w14:textId="5920105E" w:rsidR="00B079A7" w:rsidRPr="00BA65B8" w:rsidDel="00D73F1D" w:rsidRDefault="00B079A7" w:rsidP="002E702C">
            <w:pPr>
              <w:spacing w:after="240"/>
              <w:jc w:val="center"/>
              <w:rPr>
                <w:del w:id="1116" w:author="Mosen Bakhtiari" w:date="2025-10-10T11:47:00Z"/>
                <w:rFonts w:ascii="Georgia" w:hAnsi="Georgia" w:cstheme="minorHAnsi"/>
                <w:noProof/>
              </w:rPr>
            </w:pPr>
            <w:del w:id="1117" w:author="Mosen Bakhtiari" w:date="2025-10-10T11:47:00Z">
              <w:r w:rsidRPr="00BA65B8" w:rsidDel="00D73F1D">
                <w:rPr>
                  <w:rFonts w:ascii="Georgia" w:hAnsi="Georgia" w:cstheme="minorHAnsi"/>
                  <w:noProof/>
                </w:rPr>
                <w:drawing>
                  <wp:inline distT="0" distB="0" distL="0" distR="0" wp14:anchorId="2E15F232" wp14:editId="1D2F4604">
                    <wp:extent cx="3667101" cy="99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89" cstate="screen">
                              <a:extLst>
                                <a:ext uri="{28A0092B-C50C-407E-A947-70E740481C1C}">
                                  <a14:useLocalDpi xmlns:a14="http://schemas.microsoft.com/office/drawing/2010/main"/>
                                </a:ext>
                              </a:extLst>
                            </a:blip>
                            <a:srcRect/>
                            <a:stretch/>
                          </pic:blipFill>
                          <pic:spPr bwMode="auto">
                            <a:xfrm>
                              <a:off x="0" y="0"/>
                              <a:ext cx="3690190" cy="100575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437E795A" w14:textId="30C74F0F" w:rsidTr="002E702C">
        <w:trPr>
          <w:trHeight w:val="1889"/>
          <w:jc w:val="center"/>
          <w:del w:id="1118" w:author="Mosen Bakhtiari" w:date="2025-10-10T11:47:00Z"/>
        </w:trPr>
        <w:tc>
          <w:tcPr>
            <w:tcW w:w="5950" w:type="dxa"/>
            <w:vAlign w:val="center"/>
          </w:tcPr>
          <w:p w14:paraId="4FA700F9" w14:textId="6C01286D" w:rsidR="00B079A7" w:rsidRPr="00BA65B8" w:rsidDel="00D73F1D" w:rsidRDefault="00B079A7" w:rsidP="002E702C">
            <w:pPr>
              <w:spacing w:after="240"/>
              <w:jc w:val="center"/>
              <w:rPr>
                <w:del w:id="1119" w:author="Mosen Bakhtiari" w:date="2025-10-10T11:47:00Z"/>
                <w:rFonts w:ascii="Georgia" w:hAnsi="Georgia" w:cstheme="minorHAnsi"/>
                <w:noProof/>
              </w:rPr>
            </w:pPr>
            <w:del w:id="1120" w:author="Mosen Bakhtiari" w:date="2025-10-10T11:47:00Z">
              <w:r w:rsidRPr="00BA65B8" w:rsidDel="00D73F1D">
                <w:rPr>
                  <w:rFonts w:ascii="Georgia" w:hAnsi="Georgia" w:cstheme="minorHAnsi"/>
                  <w:noProof/>
                </w:rPr>
                <w:drawing>
                  <wp:inline distT="0" distB="0" distL="0" distR="0" wp14:anchorId="6682DC40" wp14:editId="21217FC4">
                    <wp:extent cx="3478441" cy="94209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0" cstate="screen">
                              <a:extLst>
                                <a:ext uri="{28A0092B-C50C-407E-A947-70E740481C1C}">
                                  <a14:useLocalDpi xmlns:a14="http://schemas.microsoft.com/office/drawing/2010/main"/>
                                </a:ext>
                              </a:extLst>
                            </a:blip>
                            <a:srcRect/>
                            <a:stretch/>
                          </pic:blipFill>
                          <pic:spPr bwMode="auto">
                            <a:xfrm>
                              <a:off x="0" y="0"/>
                              <a:ext cx="3545716" cy="96032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4DD2919" w14:textId="4F23F052" w:rsidR="00B079A7" w:rsidRPr="00BA65B8" w:rsidDel="00D73F1D" w:rsidRDefault="00B079A7" w:rsidP="002E702C">
            <w:pPr>
              <w:spacing w:after="240"/>
              <w:jc w:val="center"/>
              <w:rPr>
                <w:del w:id="1121" w:author="Mosen Bakhtiari" w:date="2025-10-10T11:47:00Z"/>
                <w:rFonts w:ascii="Georgia" w:hAnsi="Georgia" w:cstheme="minorHAnsi"/>
                <w:noProof/>
              </w:rPr>
            </w:pPr>
            <w:del w:id="1122" w:author="Mosen Bakhtiari" w:date="2025-10-10T11:47:00Z">
              <w:r w:rsidRPr="00BA65B8" w:rsidDel="00D73F1D">
                <w:rPr>
                  <w:rFonts w:ascii="Georgia" w:hAnsi="Georgia" w:cstheme="minorHAnsi"/>
                  <w:noProof/>
                </w:rPr>
                <w:drawing>
                  <wp:inline distT="0" distB="0" distL="0" distR="0" wp14:anchorId="06E28D9B" wp14:editId="67FE481D">
                    <wp:extent cx="3588181" cy="956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91" cstate="screen">
                              <a:extLst>
                                <a:ext uri="{28A0092B-C50C-407E-A947-70E740481C1C}">
                                  <a14:useLocalDpi xmlns:a14="http://schemas.microsoft.com/office/drawing/2010/main"/>
                                </a:ext>
                              </a:extLst>
                            </a:blip>
                            <a:srcRect/>
                            <a:stretch/>
                          </pic:blipFill>
                          <pic:spPr bwMode="auto">
                            <a:xfrm>
                              <a:off x="0" y="0"/>
                              <a:ext cx="3593652" cy="95838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0A5AF4D8" w14:textId="6E020AA1" w:rsidTr="002E702C">
        <w:trPr>
          <w:trHeight w:val="1889"/>
          <w:jc w:val="center"/>
          <w:del w:id="1123" w:author="Mosen Bakhtiari" w:date="2025-10-10T11:47:00Z"/>
        </w:trPr>
        <w:tc>
          <w:tcPr>
            <w:tcW w:w="5950" w:type="dxa"/>
            <w:vAlign w:val="center"/>
          </w:tcPr>
          <w:p w14:paraId="6602404B" w14:textId="0E6AD7F5" w:rsidR="00B079A7" w:rsidRPr="00BA65B8" w:rsidDel="00D73F1D" w:rsidRDefault="00B079A7" w:rsidP="002E702C">
            <w:pPr>
              <w:spacing w:after="240"/>
              <w:jc w:val="center"/>
              <w:rPr>
                <w:del w:id="1124" w:author="Mosen Bakhtiari" w:date="2025-10-10T11:47:00Z"/>
                <w:rFonts w:ascii="Georgia" w:hAnsi="Georgia" w:cstheme="minorHAnsi"/>
                <w:noProof/>
              </w:rPr>
            </w:pPr>
            <w:del w:id="1125" w:author="Mosen Bakhtiari" w:date="2025-10-10T11:47:00Z">
              <w:r w:rsidRPr="00BA65B8" w:rsidDel="00D73F1D">
                <w:rPr>
                  <w:rFonts w:ascii="Georgia" w:hAnsi="Georgia" w:cstheme="minorHAnsi"/>
                  <w:noProof/>
                </w:rPr>
                <w:drawing>
                  <wp:inline distT="0" distB="0" distL="0" distR="0" wp14:anchorId="28B62653" wp14:editId="30632E91">
                    <wp:extent cx="3830238" cy="1052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92" cstate="screen">
                              <a:extLst>
                                <a:ext uri="{28A0092B-C50C-407E-A947-70E740481C1C}">
                                  <a14:useLocalDpi xmlns:a14="http://schemas.microsoft.com/office/drawing/2010/main"/>
                                </a:ext>
                              </a:extLst>
                            </a:blip>
                            <a:srcRect/>
                            <a:stretch/>
                          </pic:blipFill>
                          <pic:spPr bwMode="auto">
                            <a:xfrm>
                              <a:off x="0" y="0"/>
                              <a:ext cx="3850834" cy="105828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696BD6" w14:textId="33EB8961" w:rsidR="00B079A7" w:rsidRPr="00BA65B8" w:rsidDel="00D73F1D" w:rsidRDefault="00B079A7" w:rsidP="002E702C">
            <w:pPr>
              <w:spacing w:after="240"/>
              <w:jc w:val="center"/>
              <w:rPr>
                <w:del w:id="1126" w:author="Mosen Bakhtiari" w:date="2025-10-10T11:47:00Z"/>
                <w:rFonts w:ascii="Georgia" w:hAnsi="Georgia" w:cstheme="minorHAnsi"/>
                <w:noProof/>
              </w:rPr>
            </w:pPr>
          </w:p>
        </w:tc>
      </w:tr>
      <w:tr w:rsidR="00B079A7" w:rsidRPr="00BA65B8" w:rsidDel="00D73F1D" w14:paraId="1F6DB4C3" w14:textId="7C12DCE6" w:rsidTr="002E702C">
        <w:trPr>
          <w:trHeight w:val="1889"/>
          <w:jc w:val="center"/>
          <w:del w:id="1127" w:author="Mosen Bakhtiari" w:date="2025-10-10T11:47:00Z"/>
        </w:trPr>
        <w:tc>
          <w:tcPr>
            <w:tcW w:w="5950" w:type="dxa"/>
            <w:vAlign w:val="center"/>
          </w:tcPr>
          <w:p w14:paraId="5E6FBEEF" w14:textId="4DF0399F" w:rsidR="00B079A7" w:rsidRPr="00BA65B8" w:rsidDel="00D73F1D" w:rsidRDefault="00B079A7" w:rsidP="002E702C">
            <w:pPr>
              <w:spacing w:after="240"/>
              <w:jc w:val="center"/>
              <w:rPr>
                <w:del w:id="1128" w:author="Mosen Bakhtiari" w:date="2025-10-10T11:47:00Z"/>
                <w:rFonts w:ascii="Georgia" w:hAnsi="Georgia" w:cstheme="minorHAnsi"/>
                <w:noProof/>
              </w:rPr>
            </w:pPr>
            <w:del w:id="1129" w:author="Mosen Bakhtiari" w:date="2025-10-10T11:47:00Z">
              <w:r w:rsidRPr="00BA65B8" w:rsidDel="00D73F1D">
                <w:rPr>
                  <w:rFonts w:ascii="Georgia" w:hAnsi="Georgia" w:cstheme="minorHAnsi"/>
                  <w:noProof/>
                </w:rPr>
                <w:drawing>
                  <wp:inline distT="0" distB="0" distL="0" distR="0" wp14:anchorId="7B6A898F" wp14:editId="4BDB1FE3">
                    <wp:extent cx="3832998" cy="10313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93" cstate="screen">
                              <a:extLst>
                                <a:ext uri="{28A0092B-C50C-407E-A947-70E740481C1C}">
                                  <a14:useLocalDpi xmlns:a14="http://schemas.microsoft.com/office/drawing/2010/main"/>
                                </a:ext>
                              </a:extLst>
                            </a:blip>
                            <a:srcRect/>
                            <a:stretch/>
                          </pic:blipFill>
                          <pic:spPr bwMode="auto">
                            <a:xfrm>
                              <a:off x="0" y="0"/>
                              <a:ext cx="3841424" cy="10336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FCC710" w14:textId="13DF642D" w:rsidR="00B079A7" w:rsidRPr="00BA65B8" w:rsidDel="00D73F1D" w:rsidRDefault="00B079A7" w:rsidP="002E702C">
            <w:pPr>
              <w:spacing w:after="240"/>
              <w:jc w:val="center"/>
              <w:rPr>
                <w:del w:id="1130" w:author="Mosen Bakhtiari" w:date="2025-10-10T11:47:00Z"/>
                <w:rFonts w:ascii="Georgia" w:hAnsi="Georgia" w:cstheme="minorHAnsi"/>
                <w:noProof/>
              </w:rPr>
            </w:pPr>
          </w:p>
        </w:tc>
      </w:tr>
    </w:tbl>
    <w:p w14:paraId="50C99256" w14:textId="177E1EA5" w:rsidR="00122015" w:rsidRPr="00BA65B8" w:rsidDel="00D73F1D" w:rsidRDefault="002A0534" w:rsidP="00122015">
      <w:pPr>
        <w:spacing w:after="0" w:line="240" w:lineRule="auto"/>
        <w:jc w:val="center"/>
        <w:rPr>
          <w:del w:id="1131" w:author="Mosen Bakhtiari" w:date="2025-10-10T11:48:00Z"/>
          <w:moveFrom w:id="1132" w:author="Mosen Bakhtiari" w:date="2025-10-10T11:47:00Z"/>
          <w:rFonts w:ascii="Georgia" w:hAnsi="Georgia" w:cstheme="minorHAnsi"/>
        </w:rPr>
      </w:pPr>
      <w:moveFromRangeStart w:id="1133" w:author="Mosen Bakhtiari" w:date="2025-10-10T11:47:00Z" w:name="move210989293"/>
      <w:moveFrom w:id="1134" w:author="Mosen Bakhtiari" w:date="2025-10-10T11:47:00Z">
        <w:r w:rsidRPr="00BA65B8" w:rsidDel="00D73F1D">
          <w:rPr>
            <w:rFonts w:ascii="Georgia" w:hAnsi="Georgia" w:cstheme="minorHAnsi"/>
          </w:rPr>
          <w:t xml:space="preserve">Fig. </w:t>
        </w:r>
        <w:r w:rsidR="006174DF" w:rsidDel="00D73F1D">
          <w:rPr>
            <w:rFonts w:ascii="Georgia" w:hAnsi="Georgia" w:cstheme="minorHAnsi"/>
          </w:rPr>
          <w:t>12</w:t>
        </w:r>
        <w:r w:rsidRPr="00BA65B8" w:rsidDel="00D73F1D">
          <w:rPr>
            <w:rFonts w:ascii="Georgia" w:hAnsi="Georgia" w:cstheme="minorHAnsi"/>
          </w:rPr>
          <w:t xml:space="preserve">. Trend and seasonality components of monthly discharge trending for </w:t>
        </w:r>
        <w:r w:rsidR="00B74441" w:rsidDel="00D73F1D">
          <w:rPr>
            <w:rFonts w:ascii="Georgia" w:hAnsi="Georgia" w:cstheme="minorHAnsi"/>
          </w:rPr>
          <w:t>close-dam</w:t>
        </w:r>
        <w:r w:rsidRPr="00BA65B8" w:rsidDel="00D73F1D">
          <w:rPr>
            <w:rFonts w:ascii="Georgia" w:hAnsi="Georgia" w:cstheme="minorHAnsi"/>
          </w:rPr>
          <w:t xml:space="preserve"> stations with trend </w:t>
        </w:r>
        <w:r w:rsidR="00122015" w:rsidRPr="00BA65B8" w:rsidDel="00D73F1D">
          <w:rPr>
            <w:rFonts w:ascii="Georgia" w:hAnsi="Georgia" w:cstheme="minorHAnsi"/>
          </w:rPr>
          <w:t xml:space="preserve">within the year of dam </w:t>
        </w:r>
        <w:commentRangeStart w:id="1135"/>
        <w:r w:rsidR="00122015" w:rsidRPr="00BA65B8" w:rsidDel="00D73F1D">
          <w:rPr>
            <w:rFonts w:ascii="Georgia" w:hAnsi="Georgia" w:cstheme="minorHAnsi"/>
          </w:rPr>
          <w:t>construction to 2022.</w:t>
        </w:r>
        <w:commentRangeEnd w:id="1135"/>
        <w:r w:rsidR="007A759F" w:rsidRPr="00BA65B8" w:rsidDel="00D73F1D">
          <w:rPr>
            <w:rStyle w:val="CommentReference"/>
            <w:rFonts w:ascii="Georgia" w:hAnsi="Georgia"/>
            <w:sz w:val="22"/>
            <w:szCs w:val="22"/>
            <w:rtl/>
          </w:rPr>
          <w:commentReference w:id="1135"/>
        </w:r>
      </w:moveFrom>
    </w:p>
    <w:moveFromRangeEnd w:id="1133"/>
    <w:p w14:paraId="2E640B6B" w14:textId="6BB13BCC" w:rsidR="00B079A7" w:rsidDel="00D73F1D" w:rsidRDefault="00B079A7" w:rsidP="00B079A7">
      <w:pPr>
        <w:rPr>
          <w:ins w:id="1136" w:author="MartaAbkhiz" w:date="2025-09-28T23:01:00Z"/>
          <w:del w:id="1137" w:author="Mosen Bakhtiari" w:date="2025-10-10T11:48:00Z"/>
          <w:rFonts w:ascii="Georgia" w:hAnsi="Georgia" w:cstheme="minorHAnsi"/>
          <w:rtl/>
        </w:rPr>
      </w:pPr>
    </w:p>
    <w:p w14:paraId="0B7D455A" w14:textId="77777777" w:rsidR="0016629A" w:rsidRDefault="0016629A" w:rsidP="00D73F1D">
      <w:pPr>
        <w:rPr>
          <w:ins w:id="1138" w:author="MartaAbkhiz" w:date="2025-09-28T23:01:00Z"/>
          <w:rFonts w:ascii="Georgia" w:hAnsi="Georgia" w:cstheme="minorHAnsi"/>
          <w:rtl/>
        </w:rPr>
      </w:pPr>
    </w:p>
    <w:tbl>
      <w:tblPr>
        <w:tblStyle w:val="TableGrid"/>
        <w:tblW w:w="12060" w:type="dxa"/>
        <w:jc w:val="center"/>
        <w:tblLayout w:type="fixed"/>
        <w:tblLook w:val="04A0" w:firstRow="1" w:lastRow="0" w:firstColumn="1" w:lastColumn="0" w:noHBand="0" w:noVBand="1"/>
        <w:tblPrChange w:id="1139" w:author="Mosen Bakhtiari" w:date="2025-10-10T11:47:00Z">
          <w:tblPr>
            <w:tblStyle w:val="TableGrid"/>
            <w:tblW w:w="12060" w:type="dxa"/>
            <w:jc w:val="center"/>
            <w:tblLayout w:type="fixed"/>
            <w:tblLook w:val="04A0" w:firstRow="1" w:lastRow="0" w:firstColumn="1" w:lastColumn="0" w:noHBand="0" w:noVBand="1"/>
          </w:tblPr>
        </w:tblPrChange>
      </w:tblPr>
      <w:tblGrid>
        <w:gridCol w:w="4045"/>
        <w:gridCol w:w="4117"/>
        <w:gridCol w:w="3898"/>
        <w:tblGridChange w:id="1140">
          <w:tblGrid>
            <w:gridCol w:w="3955"/>
            <w:gridCol w:w="90"/>
            <w:gridCol w:w="4117"/>
            <w:gridCol w:w="3898"/>
          </w:tblGrid>
        </w:tblGridChange>
      </w:tblGrid>
      <w:tr w:rsidR="0016629A" w14:paraId="3595F3A5" w14:textId="77777777" w:rsidTr="00D73F1D">
        <w:trPr>
          <w:trHeight w:val="1440"/>
          <w:jc w:val="center"/>
          <w:ins w:id="1141" w:author="MartaAbkhiz" w:date="2025-09-28T23:02:00Z"/>
          <w:trPrChange w:id="1142" w:author="Mosen Bakhtiari" w:date="2025-10-10T11:47:00Z">
            <w:trPr>
              <w:trHeight w:val="1440"/>
              <w:jc w:val="center"/>
            </w:trPr>
          </w:trPrChange>
        </w:trPr>
        <w:tc>
          <w:tcPr>
            <w:tcW w:w="4045" w:type="dxa"/>
            <w:vAlign w:val="center"/>
            <w:tcPrChange w:id="1143" w:author="Mosen Bakhtiari" w:date="2025-10-10T11:47:00Z">
              <w:tcPr>
                <w:tcW w:w="3955" w:type="dxa"/>
                <w:vAlign w:val="center"/>
              </w:tcPr>
            </w:tcPrChange>
          </w:tcPr>
          <w:p w14:paraId="49321B6D" w14:textId="361D240F" w:rsidR="0016629A" w:rsidRDefault="00BC134B" w:rsidP="00FC659E">
            <w:pPr>
              <w:pStyle w:val="a"/>
              <w:rPr>
                <w:ins w:id="1144" w:author="MartaAbkhiz" w:date="2025-09-28T23:02:00Z"/>
                <w:szCs w:val="22"/>
              </w:rPr>
            </w:pPr>
            <w:ins w:id="1145" w:author="MartaAbkhiz" w:date="2025-09-28T23:02:00Z">
              <w:r w:rsidRPr="00BA65B8">
                <w:rPr>
                  <w:noProof/>
                </w:rPr>
                <w:drawing>
                  <wp:inline distT="0" distB="0" distL="0" distR="0" wp14:anchorId="16FD3529" wp14:editId="6A84700B">
                    <wp:extent cx="2466694" cy="616673"/>
                    <wp:effectExtent l="0" t="0" r="0" b="0"/>
                    <wp:docPr id="2128587935" name="Picture 21285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1146" w:author="Mosen Bakhtiari" w:date="2025-10-10T11:47:00Z">
              <w:tcPr>
                <w:tcW w:w="4207" w:type="dxa"/>
                <w:gridSpan w:val="2"/>
                <w:vAlign w:val="center"/>
              </w:tcPr>
            </w:tcPrChange>
          </w:tcPr>
          <w:p w14:paraId="22530A34" w14:textId="082C5504" w:rsidR="0016629A" w:rsidRDefault="00BC134B" w:rsidP="00FC659E">
            <w:pPr>
              <w:pStyle w:val="a"/>
              <w:rPr>
                <w:ins w:id="1147" w:author="MartaAbkhiz" w:date="2025-09-28T23:02:00Z"/>
                <w:szCs w:val="22"/>
              </w:rPr>
            </w:pPr>
            <w:ins w:id="1148" w:author="MartaAbkhiz" w:date="2025-09-28T23:03:00Z">
              <w:r w:rsidRPr="00BA65B8">
                <w:rPr>
                  <w:noProof/>
                </w:rPr>
                <w:drawing>
                  <wp:inline distT="0" distB="0" distL="0" distR="0" wp14:anchorId="27C63B1E" wp14:editId="70F462EF">
                    <wp:extent cx="2539301" cy="634825"/>
                    <wp:effectExtent l="0" t="0" r="0" b="0"/>
                    <wp:docPr id="1769691748" name="Picture 17696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149" w:author="Mosen Bakhtiari" w:date="2025-10-10T11:47:00Z">
              <w:tcPr>
                <w:tcW w:w="3898" w:type="dxa"/>
                <w:vAlign w:val="center"/>
              </w:tcPr>
            </w:tcPrChange>
          </w:tcPr>
          <w:p w14:paraId="66BB2C0E" w14:textId="1B000C81" w:rsidR="0016629A" w:rsidRDefault="00BC134B" w:rsidP="00FC659E">
            <w:pPr>
              <w:pStyle w:val="a"/>
              <w:rPr>
                <w:ins w:id="1150" w:author="MartaAbkhiz" w:date="2025-09-28T23:02:00Z"/>
                <w:szCs w:val="22"/>
              </w:rPr>
            </w:pPr>
            <w:ins w:id="1151" w:author="MartaAbkhiz" w:date="2025-09-28T23:03:00Z">
              <w:r w:rsidRPr="00BA65B8">
                <w:rPr>
                  <w:noProof/>
                </w:rPr>
                <w:drawing>
                  <wp:inline distT="0" distB="0" distL="0" distR="0" wp14:anchorId="6BEC6E61" wp14:editId="7593E3A6">
                    <wp:extent cx="2466694" cy="616673"/>
                    <wp:effectExtent l="0" t="0" r="0" b="0"/>
                    <wp:docPr id="1155362525" name="Picture 115536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16629A" w14:paraId="6092B96E" w14:textId="77777777" w:rsidTr="003D6F8A">
        <w:trPr>
          <w:trHeight w:val="720"/>
          <w:jc w:val="center"/>
          <w:ins w:id="1152" w:author="MartaAbkhiz" w:date="2025-09-28T23:02:00Z"/>
          <w:trPrChange w:id="1153" w:author="Mosen Bakhtiari" w:date="2025-10-10T11:48:00Z">
            <w:trPr>
              <w:trHeight w:val="1440"/>
              <w:jc w:val="center"/>
            </w:trPr>
          </w:trPrChange>
        </w:trPr>
        <w:tc>
          <w:tcPr>
            <w:tcW w:w="4045" w:type="dxa"/>
            <w:vAlign w:val="center"/>
            <w:tcPrChange w:id="1154" w:author="Mosen Bakhtiari" w:date="2025-10-10T11:48:00Z">
              <w:tcPr>
                <w:tcW w:w="3955" w:type="dxa"/>
                <w:vAlign w:val="center"/>
              </w:tcPr>
            </w:tcPrChange>
          </w:tcPr>
          <w:p w14:paraId="54B0E39F" w14:textId="071B3234" w:rsidR="0016629A" w:rsidRPr="00BA65B8" w:rsidRDefault="00BC134B" w:rsidP="00FC659E">
            <w:pPr>
              <w:pStyle w:val="a"/>
              <w:rPr>
                <w:ins w:id="1155" w:author="MartaAbkhiz" w:date="2025-09-28T23:02:00Z"/>
                <w:noProof/>
              </w:rPr>
            </w:pPr>
            <w:ins w:id="1156" w:author="MartaAbkhiz" w:date="2025-09-28T23:02:00Z">
              <w:r w:rsidRPr="00BA65B8">
                <w:rPr>
                  <w:noProof/>
                </w:rPr>
                <w:drawing>
                  <wp:inline distT="0" distB="0" distL="0" distR="0" wp14:anchorId="3961A153" wp14:editId="0EDE212A">
                    <wp:extent cx="2432685" cy="392376"/>
                    <wp:effectExtent l="0" t="0" r="5715" b="8255"/>
                    <wp:docPr id="1999854193" name="Picture 199985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7" cstate="print">
                              <a:extLst>
                                <a:ext uri="{28A0092B-C50C-407E-A947-70E740481C1C}">
                                  <a14:useLocalDpi xmlns:a14="http://schemas.microsoft.com/office/drawing/2010/main" val="0"/>
                                </a:ext>
                              </a:extLst>
                            </a:blip>
                            <a:srcRect l="3300" t="2642" r="3225" b="37074"/>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1157" w:author="Mosen Bakhtiari" w:date="2025-10-10T11:48:00Z">
              <w:tcPr>
                <w:tcW w:w="4207" w:type="dxa"/>
                <w:gridSpan w:val="2"/>
                <w:vAlign w:val="center"/>
              </w:tcPr>
            </w:tcPrChange>
          </w:tcPr>
          <w:p w14:paraId="21192D12" w14:textId="091FD59D" w:rsidR="0016629A" w:rsidRPr="00BA65B8" w:rsidRDefault="00BC134B" w:rsidP="00FC659E">
            <w:pPr>
              <w:pStyle w:val="a"/>
              <w:rPr>
                <w:ins w:id="1158" w:author="MartaAbkhiz" w:date="2025-09-28T23:02:00Z"/>
                <w:noProof/>
              </w:rPr>
            </w:pPr>
            <w:ins w:id="1159" w:author="MartaAbkhiz" w:date="2025-09-28T23:03:00Z">
              <w:r w:rsidRPr="00BA65B8">
                <w:rPr>
                  <w:noProof/>
                </w:rPr>
                <w:drawing>
                  <wp:inline distT="0" distB="0" distL="0" distR="0" wp14:anchorId="2552A16F" wp14:editId="4C0512A9">
                    <wp:extent cx="2500738" cy="351790"/>
                    <wp:effectExtent l="0" t="0" r="0" b="0"/>
                    <wp:docPr id="1369411793" name="Picture 13694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8" cstate="print">
                              <a:extLst>
                                <a:ext uri="{28A0092B-C50C-407E-A947-70E740481C1C}">
                                  <a14:useLocalDpi xmlns:a14="http://schemas.microsoft.com/office/drawing/2010/main" val="0"/>
                                </a:ext>
                              </a:extLst>
                            </a:blip>
                            <a:srcRect l="-1" t="2713" r="1230" b="41709"/>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160" w:author="Mosen Bakhtiari" w:date="2025-10-10T11:48:00Z">
              <w:tcPr>
                <w:tcW w:w="3898" w:type="dxa"/>
                <w:vAlign w:val="center"/>
              </w:tcPr>
            </w:tcPrChange>
          </w:tcPr>
          <w:p w14:paraId="5DE2CB00" w14:textId="51B74F20" w:rsidR="0016629A" w:rsidRPr="00BA65B8" w:rsidRDefault="00BC134B" w:rsidP="00FC659E">
            <w:pPr>
              <w:pStyle w:val="a"/>
              <w:rPr>
                <w:ins w:id="1161" w:author="MartaAbkhiz" w:date="2025-09-28T23:02:00Z"/>
                <w:noProof/>
              </w:rPr>
            </w:pPr>
            <w:ins w:id="1162" w:author="MartaAbkhiz" w:date="2025-09-28T23:03:00Z">
              <w:r w:rsidRPr="00BA65B8">
                <w:rPr>
                  <w:noProof/>
                </w:rPr>
                <w:drawing>
                  <wp:inline distT="0" distB="0" distL="0" distR="0" wp14:anchorId="00635DDD" wp14:editId="54835B59">
                    <wp:extent cx="2367915" cy="385256"/>
                    <wp:effectExtent l="0" t="0" r="0" b="0"/>
                    <wp:docPr id="1794622947" name="Picture 17946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9" cstate="print">
                              <a:extLst>
                                <a:ext uri="{28A0092B-C50C-407E-A947-70E740481C1C}">
                                  <a14:useLocalDpi xmlns:a14="http://schemas.microsoft.com/office/drawing/2010/main" val="0"/>
                                </a:ext>
                              </a:extLst>
                            </a:blip>
                            <a:srcRect l="3300" t="3250" r="5654" b="37520"/>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ins>
          </w:p>
        </w:tc>
      </w:tr>
      <w:tr w:rsidR="0016629A" w14:paraId="652F8CBD" w14:textId="77777777" w:rsidTr="00D73F1D">
        <w:trPr>
          <w:trHeight w:val="1440"/>
          <w:jc w:val="center"/>
          <w:ins w:id="1163" w:author="MartaAbkhiz" w:date="2025-09-28T23:02:00Z"/>
          <w:trPrChange w:id="1164" w:author="Mosen Bakhtiari" w:date="2025-10-10T11:47:00Z">
            <w:trPr>
              <w:trHeight w:val="1440"/>
              <w:jc w:val="center"/>
            </w:trPr>
          </w:trPrChange>
        </w:trPr>
        <w:tc>
          <w:tcPr>
            <w:tcW w:w="4045" w:type="dxa"/>
            <w:vAlign w:val="center"/>
            <w:tcPrChange w:id="1165" w:author="Mosen Bakhtiari" w:date="2025-10-10T11:47:00Z">
              <w:tcPr>
                <w:tcW w:w="3955" w:type="dxa"/>
                <w:vAlign w:val="center"/>
              </w:tcPr>
            </w:tcPrChange>
          </w:tcPr>
          <w:p w14:paraId="77E0A984" w14:textId="7BDA5133" w:rsidR="0016629A" w:rsidRDefault="00BC134B" w:rsidP="00FC659E">
            <w:pPr>
              <w:pStyle w:val="a"/>
              <w:rPr>
                <w:ins w:id="1166" w:author="MartaAbkhiz" w:date="2025-09-28T23:02:00Z"/>
                <w:szCs w:val="22"/>
              </w:rPr>
            </w:pPr>
            <w:ins w:id="1167" w:author="MartaAbkhiz" w:date="2025-09-28T23:03:00Z">
              <w:r w:rsidRPr="00BA65B8">
                <w:rPr>
                  <w:noProof/>
                </w:rPr>
                <w:drawing>
                  <wp:inline distT="0" distB="0" distL="0" distR="0" wp14:anchorId="016A0692" wp14:editId="35CC3181">
                    <wp:extent cx="2466694" cy="616673"/>
                    <wp:effectExtent l="0" t="0" r="0" b="0"/>
                    <wp:docPr id="732943007" name="Picture 7329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1168" w:author="Mosen Bakhtiari" w:date="2025-10-10T11:47:00Z">
              <w:tcPr>
                <w:tcW w:w="4207" w:type="dxa"/>
                <w:gridSpan w:val="2"/>
                <w:vAlign w:val="center"/>
              </w:tcPr>
            </w:tcPrChange>
          </w:tcPr>
          <w:p w14:paraId="00D43720" w14:textId="46D2A0C8" w:rsidR="0016629A" w:rsidRDefault="00BC134B" w:rsidP="00FC659E">
            <w:pPr>
              <w:pStyle w:val="a"/>
              <w:rPr>
                <w:ins w:id="1169" w:author="MartaAbkhiz" w:date="2025-09-28T23:02:00Z"/>
                <w:szCs w:val="22"/>
              </w:rPr>
            </w:pPr>
            <w:ins w:id="1170" w:author="MartaAbkhiz" w:date="2025-09-28T23:03:00Z">
              <w:r w:rsidRPr="00BA65B8">
                <w:rPr>
                  <w:noProof/>
                </w:rPr>
                <w:drawing>
                  <wp:inline distT="0" distB="0" distL="0" distR="0" wp14:anchorId="196F0082" wp14:editId="537B21CA">
                    <wp:extent cx="2466694" cy="616673"/>
                    <wp:effectExtent l="0" t="0" r="0" b="0"/>
                    <wp:docPr id="2106550102" name="Picture 210655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171" w:author="Mosen Bakhtiari" w:date="2025-10-10T11:47:00Z">
              <w:tcPr>
                <w:tcW w:w="3898" w:type="dxa"/>
                <w:vAlign w:val="center"/>
              </w:tcPr>
            </w:tcPrChange>
          </w:tcPr>
          <w:p w14:paraId="68537800" w14:textId="04567636" w:rsidR="0016629A" w:rsidRDefault="0016629A" w:rsidP="00FC659E">
            <w:pPr>
              <w:pStyle w:val="a"/>
              <w:rPr>
                <w:ins w:id="1172" w:author="MartaAbkhiz" w:date="2025-09-28T23:02:00Z"/>
              </w:rPr>
            </w:pPr>
          </w:p>
        </w:tc>
      </w:tr>
      <w:tr w:rsidR="0016629A" w14:paraId="656A9496" w14:textId="77777777" w:rsidTr="003D6F8A">
        <w:trPr>
          <w:trHeight w:val="720"/>
          <w:jc w:val="center"/>
          <w:ins w:id="1173" w:author="MartaAbkhiz" w:date="2025-09-28T23:02:00Z"/>
          <w:trPrChange w:id="1174" w:author="Mosen Bakhtiari" w:date="2025-10-10T11:48:00Z">
            <w:trPr>
              <w:trHeight w:val="1440"/>
              <w:jc w:val="center"/>
            </w:trPr>
          </w:trPrChange>
        </w:trPr>
        <w:tc>
          <w:tcPr>
            <w:tcW w:w="4045" w:type="dxa"/>
            <w:vAlign w:val="center"/>
            <w:tcPrChange w:id="1175" w:author="Mosen Bakhtiari" w:date="2025-10-10T11:48:00Z">
              <w:tcPr>
                <w:tcW w:w="3955" w:type="dxa"/>
                <w:vAlign w:val="center"/>
              </w:tcPr>
            </w:tcPrChange>
          </w:tcPr>
          <w:p w14:paraId="6C3713D0" w14:textId="2BF83E7F" w:rsidR="0016629A" w:rsidRPr="00BA65B8" w:rsidRDefault="00BC134B" w:rsidP="00FC659E">
            <w:pPr>
              <w:pStyle w:val="a"/>
              <w:rPr>
                <w:ins w:id="1176" w:author="MartaAbkhiz" w:date="2025-09-28T23:02:00Z"/>
                <w:noProof/>
              </w:rPr>
            </w:pPr>
            <w:ins w:id="1177" w:author="MartaAbkhiz" w:date="2025-09-28T23:03:00Z">
              <w:r w:rsidRPr="00BA65B8">
                <w:rPr>
                  <w:noProof/>
                </w:rPr>
                <w:drawing>
                  <wp:inline distT="0" distB="0" distL="0" distR="0" wp14:anchorId="6D8263ED" wp14:editId="7E8EF587">
                    <wp:extent cx="2486660" cy="383434"/>
                    <wp:effectExtent l="0" t="0" r="0" b="0"/>
                    <wp:docPr id="605317234" name="Picture 6053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202" cstate="print">
                              <a:extLst>
                                <a:ext uri="{28A0092B-C50C-407E-A947-70E740481C1C}">
                                  <a14:useLocalDpi xmlns:a14="http://schemas.microsoft.com/office/drawing/2010/main" val="0"/>
                                </a:ext>
                              </a:extLst>
                            </a:blip>
                            <a:srcRect l="3300" t="2250" r="1080" b="38796"/>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1178" w:author="Mosen Bakhtiari" w:date="2025-10-10T11:48:00Z">
              <w:tcPr>
                <w:tcW w:w="4207" w:type="dxa"/>
                <w:gridSpan w:val="2"/>
                <w:vAlign w:val="center"/>
              </w:tcPr>
            </w:tcPrChange>
          </w:tcPr>
          <w:p w14:paraId="17FFF4A5" w14:textId="15F74E42" w:rsidR="0016629A" w:rsidRPr="00BA65B8" w:rsidRDefault="00BC134B" w:rsidP="00FC659E">
            <w:pPr>
              <w:pStyle w:val="a"/>
              <w:rPr>
                <w:ins w:id="1179" w:author="MartaAbkhiz" w:date="2025-09-28T23:02:00Z"/>
                <w:noProof/>
              </w:rPr>
            </w:pPr>
            <w:ins w:id="1180" w:author="MartaAbkhiz" w:date="2025-09-28T23:03:00Z">
              <w:r w:rsidRPr="00BA65B8">
                <w:rPr>
                  <w:noProof/>
                </w:rPr>
                <w:drawing>
                  <wp:inline distT="0" distB="0" distL="0" distR="0" wp14:anchorId="4B81F9F7" wp14:editId="35685F9A">
                    <wp:extent cx="2498090" cy="383989"/>
                    <wp:effectExtent l="0" t="0" r="0" b="0"/>
                    <wp:docPr id="1267278156" name="Picture 126727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203" cstate="print">
                              <a:extLst>
                                <a:ext uri="{28A0092B-C50C-407E-A947-70E740481C1C}">
                                  <a14:useLocalDpi xmlns:a14="http://schemas.microsoft.com/office/drawing/2010/main" val="0"/>
                                </a:ext>
                              </a:extLst>
                            </a:blip>
                            <a:srcRect l="3299" t="1684" r="775" b="39357"/>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181" w:author="Mosen Bakhtiari" w:date="2025-10-10T11:48:00Z">
              <w:tcPr>
                <w:tcW w:w="3898" w:type="dxa"/>
                <w:vAlign w:val="center"/>
              </w:tcPr>
            </w:tcPrChange>
          </w:tcPr>
          <w:p w14:paraId="51592EF0" w14:textId="7CF5D259" w:rsidR="0016629A" w:rsidRPr="00BA65B8" w:rsidRDefault="0016629A" w:rsidP="00FC659E">
            <w:pPr>
              <w:pStyle w:val="a"/>
              <w:rPr>
                <w:ins w:id="1182" w:author="MartaAbkhiz" w:date="2025-09-28T23:02:00Z"/>
                <w:noProof/>
              </w:rPr>
            </w:pPr>
          </w:p>
        </w:tc>
      </w:tr>
    </w:tbl>
    <w:p w14:paraId="6EDDA02F" w14:textId="77777777" w:rsidR="00D73F1D" w:rsidRPr="00BA65B8" w:rsidRDefault="00D73F1D" w:rsidP="00D73F1D">
      <w:pPr>
        <w:spacing w:after="0" w:line="240" w:lineRule="auto"/>
        <w:jc w:val="center"/>
        <w:rPr>
          <w:moveTo w:id="1183" w:author="Mosen Bakhtiari" w:date="2025-10-10T11:47:00Z"/>
          <w:rFonts w:ascii="Georgia" w:hAnsi="Georgia" w:cstheme="minorHAnsi"/>
        </w:rPr>
      </w:pPr>
      <w:moveToRangeStart w:id="1184" w:author="Mosen Bakhtiari" w:date="2025-10-10T11:47:00Z" w:name="move210989293"/>
      <w:moveTo w:id="1185" w:author="Mosen Bakhtiari" w:date="2025-10-10T11:47:00Z">
        <w:r w:rsidRPr="00BA65B8">
          <w:rPr>
            <w:rFonts w:ascii="Georgia" w:hAnsi="Georgia" w:cstheme="minorHAnsi"/>
          </w:rPr>
          <w:lastRenderedPageBreak/>
          <w:t xml:space="preserve">Fig. </w:t>
        </w:r>
        <w:r>
          <w:rPr>
            <w:rFonts w:ascii="Georgia" w:hAnsi="Georgia" w:cstheme="minorHAnsi"/>
          </w:rPr>
          <w:t>12</w:t>
        </w:r>
        <w:r w:rsidRPr="00BA65B8">
          <w:rPr>
            <w:rFonts w:ascii="Georgia" w:hAnsi="Georgia" w:cstheme="minorHAnsi"/>
          </w:rPr>
          <w:t xml:space="preserve">. Trend and seasonality components of monthly discharge trending for </w:t>
        </w:r>
        <w:r>
          <w:rPr>
            <w:rFonts w:ascii="Georgia" w:hAnsi="Georgia" w:cstheme="minorHAnsi"/>
          </w:rPr>
          <w:t>close-dam</w:t>
        </w:r>
        <w:r w:rsidRPr="00BA65B8">
          <w:rPr>
            <w:rFonts w:ascii="Georgia" w:hAnsi="Georgia" w:cstheme="minorHAnsi"/>
          </w:rPr>
          <w:t xml:space="preserve"> stations with trend within the year of dam </w:t>
        </w:r>
        <w:commentRangeStart w:id="1186"/>
        <w:r w:rsidRPr="00BA65B8">
          <w:rPr>
            <w:rFonts w:ascii="Georgia" w:hAnsi="Georgia" w:cstheme="minorHAnsi"/>
          </w:rPr>
          <w:t>construction to 2022.</w:t>
        </w:r>
        <w:commentRangeEnd w:id="1186"/>
        <w:r w:rsidRPr="00BA65B8">
          <w:rPr>
            <w:rStyle w:val="CommentReference"/>
            <w:rFonts w:ascii="Georgia" w:hAnsi="Georgia"/>
            <w:sz w:val="22"/>
            <w:szCs w:val="22"/>
            <w:rtl/>
          </w:rPr>
          <w:commentReference w:id="1186"/>
        </w:r>
      </w:moveTo>
    </w:p>
    <w:moveToRangeEnd w:id="1184"/>
    <w:p w14:paraId="7E8C0594" w14:textId="77777777" w:rsidR="0016629A" w:rsidRPr="00BA65B8" w:rsidRDefault="0016629A" w:rsidP="00B079A7">
      <w:pPr>
        <w:rPr>
          <w:rFonts w:ascii="Georgia" w:hAnsi="Georgia" w:cstheme="minorHAnsi"/>
        </w:rPr>
      </w:pPr>
    </w:p>
    <w:p w14:paraId="41039690" w14:textId="4BE5C75B" w:rsidR="003A644D" w:rsidRPr="00BA65B8" w:rsidRDefault="003A644D" w:rsidP="00583E76">
      <w:pPr>
        <w:jc w:val="lowKashida"/>
        <w:rPr>
          <w:rFonts w:ascii="Georgia" w:hAnsi="Georgia" w:cstheme="minorHAnsi"/>
        </w:rPr>
      </w:pPr>
      <w:r w:rsidRPr="00BA65B8">
        <w:rPr>
          <w:rFonts w:ascii="Georgia" w:hAnsi="Georgia" w:cstheme="minorHAnsi"/>
        </w:rPr>
        <w:t xml:space="preserve">Fig. </w:t>
      </w:r>
      <w:r w:rsidR="00AE0CB2">
        <w:rPr>
          <w:rFonts w:ascii="Georgia" w:hAnsi="Georgia" w:cstheme="minorHAnsi"/>
        </w:rPr>
        <w:t>13</w:t>
      </w:r>
      <w:r w:rsidR="00AE0CB2" w:rsidRPr="00BA65B8">
        <w:rPr>
          <w:rFonts w:ascii="Georgia" w:hAnsi="Georgia" w:cstheme="minorHAnsi"/>
        </w:rPr>
        <w:t xml:space="preserve"> </w:t>
      </w:r>
      <w:r w:rsidRPr="00BA65B8">
        <w:rPr>
          <w:rFonts w:ascii="Georgia" w:hAnsi="Georgia" w:cstheme="minorHAnsi"/>
        </w:rPr>
        <w:t xml:space="preserve">shows the monthly trends of sampled far-dam stations during 1979 to 2022. Fig. </w:t>
      </w:r>
      <w:r w:rsidR="00AE0CB2">
        <w:rPr>
          <w:rFonts w:ascii="Georgia" w:hAnsi="Georgia" w:cstheme="minorHAnsi"/>
        </w:rPr>
        <w:t>14</w:t>
      </w:r>
      <w:r w:rsidR="00AE0CB2" w:rsidRPr="00BA65B8">
        <w:rPr>
          <w:rFonts w:ascii="Georgia" w:hAnsi="Georgia" w:cstheme="minorHAnsi"/>
        </w:rPr>
        <w:t xml:space="preserve"> </w:t>
      </w:r>
      <w:r w:rsidRPr="00BA65B8">
        <w:rPr>
          <w:rFonts w:ascii="Georgia" w:hAnsi="Georgia" w:cstheme="minorHAnsi"/>
        </w:rPr>
        <w:t>illustrates the trend and seasonality components of those time series.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77777777" w:rsidR="00B079A7" w:rsidRPr="00BA65B8" w:rsidRDefault="00B079A7" w:rsidP="00B079A7">
      <w:pPr>
        <w:rPr>
          <w:rFonts w:ascii="Georgia" w:hAnsi="Georgia" w:cstheme="minorHAnsi"/>
        </w:rPr>
      </w:pPr>
    </w:p>
    <w:p w14:paraId="0339AE67" w14:textId="77777777" w:rsidR="00B079A7" w:rsidRPr="00BA65B8" w:rsidRDefault="00B079A7" w:rsidP="00B079A7">
      <w:pPr>
        <w:spacing w:after="0"/>
        <w:jc w:val="center"/>
        <w:rPr>
          <w:rFonts w:ascii="Georgia" w:hAnsi="Georgia" w:cstheme="minorHAnsi"/>
          <w:noProof/>
        </w:rPr>
      </w:pPr>
    </w:p>
    <w:p w14:paraId="56E45C44" w14:textId="77777777" w:rsidR="00B079A7" w:rsidRPr="00BA65B8" w:rsidRDefault="00B079A7" w:rsidP="00B079A7">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gridCol w:w="6232"/>
      </w:tblGrid>
      <w:tr w:rsidR="00B079A7" w:rsidRPr="00BA65B8" w:rsidDel="005F1C3A" w14:paraId="3F2E5E0C" w14:textId="07F18537" w:rsidTr="00C738C2">
        <w:trPr>
          <w:trHeight w:val="20"/>
          <w:jc w:val="center"/>
          <w:del w:id="1187" w:author="Mosen Bakhtiari" w:date="2025-10-10T18:41: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tblGrid>
            <w:tr w:rsidR="00B079A7" w:rsidRPr="00BA65B8" w:rsidDel="005F1C3A" w14:paraId="52FB1DC2" w14:textId="27CAC009" w:rsidTr="00C738C2">
              <w:trPr>
                <w:del w:id="1188" w:author="Mosen Bakhtiari" w:date="2025-10-10T18:41:00Z"/>
              </w:trPr>
              <w:tc>
                <w:tcPr>
                  <w:tcW w:w="5941" w:type="dxa"/>
                </w:tcPr>
                <w:p w14:paraId="11B4750D" w14:textId="7585C45B" w:rsidR="00B079A7" w:rsidRPr="00BA65B8" w:rsidDel="005F1C3A" w:rsidRDefault="00B079A7" w:rsidP="002E702C">
                  <w:pPr>
                    <w:spacing w:after="240"/>
                    <w:jc w:val="center"/>
                    <w:rPr>
                      <w:del w:id="1189" w:author="Mosen Bakhtiari" w:date="2025-10-10T18:41:00Z"/>
                      <w:rFonts w:ascii="Georgia" w:hAnsi="Georgia" w:cstheme="minorHAnsi"/>
                    </w:rPr>
                  </w:pPr>
                  <w:del w:id="1190" w:author="Mosen Bakhtiari" w:date="2025-10-10T18:41:00Z">
                    <w:r w:rsidRPr="00BA65B8" w:rsidDel="005F1C3A">
                      <w:rPr>
                        <w:rFonts w:ascii="Georgia" w:hAnsi="Georgia" w:cstheme="minorHAnsi"/>
                        <w:noProof/>
                      </w:rPr>
                      <w:drawing>
                        <wp:inline distT="0" distB="0" distL="0" distR="0" wp14:anchorId="57FDED8D" wp14:editId="6AF21D6F">
                          <wp:extent cx="3619981" cy="161614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204" cstate="screen">
                                    <a:extLst>
                                      <a:ext uri="{28A0092B-C50C-407E-A947-70E740481C1C}">
                                        <a14:useLocalDpi xmlns:a14="http://schemas.microsoft.com/office/drawing/2010/main"/>
                                      </a:ext>
                                    </a:extLst>
                                  </a:blip>
                                  <a:srcRect/>
                                  <a:stretch/>
                                </pic:blipFill>
                                <pic:spPr bwMode="auto">
                                  <a:xfrm>
                                    <a:off x="0" y="0"/>
                                    <a:ext cx="3680005" cy="1642947"/>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06B17180" w14:textId="2835DF2E" w:rsidR="00B079A7" w:rsidRPr="00BA65B8" w:rsidDel="005F1C3A" w:rsidRDefault="00B079A7" w:rsidP="007D1D92">
            <w:pPr>
              <w:spacing w:after="240"/>
              <w:jc w:val="center"/>
              <w:rPr>
                <w:del w:id="1191" w:author="Mosen Bakhtiari" w:date="2025-10-10T18:41:00Z"/>
                <w:rFonts w:ascii="Georgia" w:hAnsi="Georgia" w:cstheme="minorHAnsi"/>
              </w:rPr>
            </w:pPr>
          </w:p>
        </w:tc>
        <w:tc>
          <w:tcPr>
            <w:tcW w:w="6066" w:type="dxa"/>
            <w:vAlign w:val="center"/>
          </w:tcPr>
          <w:p w14:paraId="605BDCB1" w14:textId="156612F2" w:rsidR="00B079A7" w:rsidRPr="00BA65B8" w:rsidDel="005F1C3A" w:rsidRDefault="00B079A7" w:rsidP="002E702C">
            <w:pPr>
              <w:spacing w:after="240"/>
              <w:jc w:val="center"/>
              <w:rPr>
                <w:del w:id="1192" w:author="Mosen Bakhtiari" w:date="2025-10-10T18:41:00Z"/>
                <w:rFonts w:ascii="Georgia" w:hAnsi="Georgia" w:cstheme="minorHAnsi"/>
              </w:rPr>
            </w:pPr>
            <w:del w:id="1193" w:author="Mosen Bakhtiari" w:date="2025-10-10T18:41:00Z">
              <w:r w:rsidRPr="00BA65B8" w:rsidDel="005F1C3A">
                <w:rPr>
                  <w:rFonts w:ascii="Georgia" w:hAnsi="Georgia" w:cstheme="minorHAnsi"/>
                  <w:noProof/>
                </w:rPr>
                <w:drawing>
                  <wp:inline distT="0" distB="0" distL="0" distR="0" wp14:anchorId="652C4286" wp14:editId="02434D1E">
                    <wp:extent cx="3766238" cy="1616149"/>
                    <wp:effectExtent l="0" t="0" r="571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205" cstate="screen">
                              <a:extLst>
                                <a:ext uri="{28A0092B-C50C-407E-A947-70E740481C1C}">
                                  <a14:useLocalDpi xmlns:a14="http://schemas.microsoft.com/office/drawing/2010/main"/>
                                </a:ext>
                              </a:extLst>
                            </a:blip>
                            <a:srcRect/>
                            <a:stretch/>
                          </pic:blipFill>
                          <pic:spPr bwMode="auto">
                            <a:xfrm>
                              <a:off x="0" y="0"/>
                              <a:ext cx="3878791" cy="16644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437BB8C4" w14:textId="19A032E4" w:rsidTr="00C738C2">
        <w:trPr>
          <w:trHeight w:val="20"/>
          <w:jc w:val="center"/>
          <w:del w:id="1194" w:author="Mosen Bakhtiari" w:date="2025-10-10T18:41:00Z"/>
        </w:trPr>
        <w:tc>
          <w:tcPr>
            <w:tcW w:w="6197" w:type="dxa"/>
            <w:vAlign w:val="center"/>
          </w:tcPr>
          <w:p w14:paraId="70DAD3D7" w14:textId="549D10D0" w:rsidR="00B079A7" w:rsidRPr="00BA65B8" w:rsidDel="005F1C3A" w:rsidRDefault="00B079A7"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del w:id="1195" w:author="Mosen Bakhtiari" w:date="2025-10-10T18:41:00Z"/>
                <w:rFonts w:ascii="Georgia" w:eastAsia="Times New Roman" w:hAnsi="Georgia" w:cstheme="minorHAnsi"/>
              </w:rPr>
            </w:pPr>
            <w:del w:id="1196" w:author="Mosen Bakhtiari" w:date="2025-10-10T18:41:00Z">
              <w:r w:rsidRPr="00BA65B8" w:rsidDel="005F1C3A">
                <w:rPr>
                  <w:rFonts w:ascii="Georgia" w:eastAsia="Times New Roman" w:hAnsi="Georgia" w:cstheme="minorHAnsi"/>
                </w:rPr>
                <w:delText>Trend= decreasing, Slope= -0.0002</w:delText>
              </w:r>
            </w:del>
          </w:p>
        </w:tc>
        <w:tc>
          <w:tcPr>
            <w:tcW w:w="6066" w:type="dxa"/>
            <w:vAlign w:val="center"/>
          </w:tcPr>
          <w:p w14:paraId="15FDC503" w14:textId="554D82CF" w:rsidR="00B079A7" w:rsidRPr="00BA65B8" w:rsidDel="005F1C3A" w:rsidRDefault="00B079A7" w:rsidP="002E702C">
            <w:pPr>
              <w:pStyle w:val="HTMLPreformatted"/>
              <w:shd w:val="clear" w:color="auto" w:fill="FFFFFF"/>
              <w:spacing w:after="240"/>
              <w:jc w:val="center"/>
              <w:rPr>
                <w:del w:id="1197" w:author="Mosen Bakhtiari" w:date="2025-10-10T18:41:00Z"/>
                <w:rFonts w:ascii="Georgia" w:hAnsi="Georgia" w:cstheme="minorHAnsi"/>
                <w:sz w:val="22"/>
                <w:szCs w:val="22"/>
              </w:rPr>
            </w:pPr>
            <w:del w:id="1198" w:author="Mosen Bakhtiari" w:date="2025-10-10T18:41:00Z">
              <w:r w:rsidRPr="00BA65B8" w:rsidDel="005F1C3A">
                <w:rPr>
                  <w:rFonts w:ascii="Georgia" w:hAnsi="Georgia" w:cstheme="minorHAnsi"/>
                  <w:sz w:val="22"/>
                  <w:szCs w:val="22"/>
                </w:rPr>
                <w:delText>Trend= decreasing, Slope= -0.5163</w:delText>
              </w:r>
            </w:del>
          </w:p>
        </w:tc>
      </w:tr>
      <w:tr w:rsidR="00B079A7" w:rsidRPr="00BA65B8" w:rsidDel="005F1C3A" w14:paraId="1C491CC1" w14:textId="4992A5FC" w:rsidTr="00C738C2">
        <w:trPr>
          <w:trHeight w:val="20"/>
          <w:jc w:val="center"/>
          <w:del w:id="1199" w:author="Mosen Bakhtiari" w:date="2025-10-10T18:41:00Z"/>
        </w:trPr>
        <w:tc>
          <w:tcPr>
            <w:tcW w:w="6197" w:type="dxa"/>
            <w:vAlign w:val="center"/>
          </w:tcPr>
          <w:p w14:paraId="7C6C0546" w14:textId="245F4C02" w:rsidR="00B079A7" w:rsidRPr="00BA65B8" w:rsidDel="005F1C3A" w:rsidRDefault="00B079A7" w:rsidP="002E702C">
            <w:pPr>
              <w:spacing w:after="240"/>
              <w:jc w:val="center"/>
              <w:rPr>
                <w:del w:id="1200" w:author="Mosen Bakhtiari" w:date="2025-10-10T18:41:00Z"/>
                <w:rFonts w:ascii="Georgia" w:hAnsi="Georgia" w:cstheme="minorHAnsi"/>
              </w:rPr>
            </w:pPr>
            <w:del w:id="1201" w:author="Mosen Bakhtiari" w:date="2025-10-10T18:41:00Z">
              <w:r w:rsidRPr="00BA65B8" w:rsidDel="005F1C3A">
                <w:rPr>
                  <w:rFonts w:ascii="Georgia" w:hAnsi="Georgia" w:cstheme="minorHAnsi"/>
                  <w:noProof/>
                </w:rPr>
                <w:drawing>
                  <wp:inline distT="0" distB="0" distL="0" distR="0" wp14:anchorId="355D970C" wp14:editId="3788481D">
                    <wp:extent cx="3618016" cy="1648047"/>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206" cstate="screen">
                              <a:extLst>
                                <a:ext uri="{28A0092B-C50C-407E-A947-70E740481C1C}">
                                  <a14:useLocalDpi xmlns:a14="http://schemas.microsoft.com/office/drawing/2010/main"/>
                                </a:ext>
                              </a:extLst>
                            </a:blip>
                            <a:srcRect/>
                            <a:stretch/>
                          </pic:blipFill>
                          <pic:spPr bwMode="auto">
                            <a:xfrm>
                              <a:off x="0" y="0"/>
                              <a:ext cx="3668151" cy="167088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571358F9" w14:textId="7B1E0429" w:rsidR="00B079A7" w:rsidRPr="00BA65B8" w:rsidDel="005F1C3A" w:rsidRDefault="00B079A7" w:rsidP="007D1D92">
            <w:pPr>
              <w:spacing w:after="240"/>
              <w:jc w:val="center"/>
              <w:rPr>
                <w:del w:id="1202" w:author="Mosen Bakhtiari" w:date="2025-10-10T18:41:00Z"/>
                <w:rFonts w:ascii="Georgia" w:hAnsi="Georgia" w:cstheme="minorHAnsi"/>
              </w:rPr>
            </w:pPr>
            <w:del w:id="1203" w:author="Mosen Bakhtiari" w:date="2025-10-10T18:41:00Z">
              <w:r w:rsidRPr="00BA65B8" w:rsidDel="005F1C3A">
                <w:rPr>
                  <w:rFonts w:ascii="Georgia" w:hAnsi="Georgia" w:cstheme="minorHAnsi"/>
                  <w:noProof/>
                </w:rPr>
                <w:drawing>
                  <wp:inline distT="0" distB="0" distL="0" distR="0" wp14:anchorId="438898A2" wp14:editId="16B4F784">
                    <wp:extent cx="3504494" cy="164804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207" cstate="screen">
                              <a:extLst>
                                <a:ext uri="{28A0092B-C50C-407E-A947-70E740481C1C}">
                                  <a14:useLocalDpi xmlns:a14="http://schemas.microsoft.com/office/drawing/2010/main"/>
                                </a:ext>
                              </a:extLst>
                            </a:blip>
                            <a:srcRect/>
                            <a:stretch/>
                          </pic:blipFill>
                          <pic:spPr bwMode="auto">
                            <a:xfrm>
                              <a:off x="0" y="0"/>
                              <a:ext cx="3537895" cy="16637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66FB1814" w14:textId="35D5D86D" w:rsidTr="00C738C2">
        <w:trPr>
          <w:trHeight w:val="20"/>
          <w:jc w:val="center"/>
          <w:del w:id="1204" w:author="Mosen Bakhtiari" w:date="2025-10-10T18:41:00Z"/>
        </w:trPr>
        <w:tc>
          <w:tcPr>
            <w:tcW w:w="6197" w:type="dxa"/>
            <w:vAlign w:val="center"/>
          </w:tcPr>
          <w:p w14:paraId="3BE0D8DA" w14:textId="22EF3B92" w:rsidR="00B079A7" w:rsidRPr="00BA65B8" w:rsidDel="005F1C3A" w:rsidRDefault="00B079A7" w:rsidP="002E702C">
            <w:pPr>
              <w:pStyle w:val="HTMLPreformatted"/>
              <w:shd w:val="clear" w:color="auto" w:fill="FFFFFF"/>
              <w:spacing w:after="240"/>
              <w:jc w:val="center"/>
              <w:rPr>
                <w:del w:id="1205" w:author="Mosen Bakhtiari" w:date="2025-10-10T18:41:00Z"/>
                <w:rFonts w:ascii="Georgia" w:hAnsi="Georgia" w:cstheme="minorHAnsi"/>
                <w:sz w:val="22"/>
                <w:szCs w:val="22"/>
              </w:rPr>
            </w:pPr>
            <w:del w:id="1206" w:author="Mosen Bakhtiari" w:date="2025-10-10T18:41:00Z">
              <w:r w:rsidRPr="00BA65B8" w:rsidDel="005F1C3A">
                <w:rPr>
                  <w:rFonts w:ascii="Georgia" w:hAnsi="Georgia" w:cstheme="minorHAnsi"/>
                  <w:sz w:val="22"/>
                  <w:szCs w:val="22"/>
                </w:rPr>
                <w:delText>Trend= decreasing, Slope= -0.1591</w:delText>
              </w:r>
            </w:del>
          </w:p>
        </w:tc>
        <w:tc>
          <w:tcPr>
            <w:tcW w:w="6066" w:type="dxa"/>
            <w:vAlign w:val="center"/>
          </w:tcPr>
          <w:p w14:paraId="3BEBFAA3" w14:textId="2B995EC8" w:rsidR="00B079A7" w:rsidRPr="00BA65B8" w:rsidDel="005F1C3A" w:rsidRDefault="00B079A7" w:rsidP="007D1D92">
            <w:pPr>
              <w:spacing w:after="240"/>
              <w:jc w:val="center"/>
              <w:rPr>
                <w:del w:id="1207" w:author="Mosen Bakhtiari" w:date="2025-10-10T18:41:00Z"/>
                <w:rFonts w:ascii="Georgia" w:hAnsi="Georgia" w:cstheme="minorHAnsi"/>
              </w:rPr>
            </w:pPr>
            <w:del w:id="1208" w:author="Mosen Bakhtiari" w:date="2025-10-10T18:41:00Z">
              <w:r w:rsidRPr="00BA65B8" w:rsidDel="005F1C3A">
                <w:rPr>
                  <w:rFonts w:ascii="Georgia" w:hAnsi="Georgia" w:cstheme="minorHAnsi"/>
                </w:rPr>
                <w:delText>No trend</w:delText>
              </w:r>
            </w:del>
          </w:p>
        </w:tc>
      </w:tr>
      <w:tr w:rsidR="00B079A7" w:rsidRPr="00BA65B8" w:rsidDel="005F1C3A" w14:paraId="2851963D" w14:textId="714A6A9F" w:rsidTr="00C738C2">
        <w:trPr>
          <w:trHeight w:val="20"/>
          <w:jc w:val="center"/>
          <w:del w:id="1209" w:author="Mosen Bakhtiari" w:date="2025-10-10T18:41:00Z"/>
        </w:trPr>
        <w:tc>
          <w:tcPr>
            <w:tcW w:w="6197" w:type="dxa"/>
            <w:vAlign w:val="center"/>
          </w:tcPr>
          <w:p w14:paraId="49D7A170" w14:textId="17526263" w:rsidR="00B079A7" w:rsidRPr="00BA65B8" w:rsidDel="005F1C3A" w:rsidRDefault="00B079A7" w:rsidP="002E702C">
            <w:pPr>
              <w:spacing w:after="240"/>
              <w:jc w:val="center"/>
              <w:rPr>
                <w:del w:id="1210" w:author="Mosen Bakhtiari" w:date="2025-10-10T18:41:00Z"/>
                <w:rFonts w:ascii="Georgia" w:hAnsi="Georgia" w:cstheme="minorHAnsi"/>
              </w:rPr>
            </w:pPr>
            <w:del w:id="1211" w:author="Mosen Bakhtiari" w:date="2025-10-10T18:41:00Z">
              <w:r w:rsidRPr="00BA65B8" w:rsidDel="005F1C3A">
                <w:rPr>
                  <w:rFonts w:ascii="Georgia" w:hAnsi="Georgia" w:cstheme="minorHAnsi"/>
                  <w:noProof/>
                </w:rPr>
                <w:drawing>
                  <wp:inline distT="0" distB="0" distL="0" distR="0" wp14:anchorId="3DFB7115" wp14:editId="6EDFB1CD">
                    <wp:extent cx="3701468" cy="162678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208" cstate="screen">
                              <a:extLst>
                                <a:ext uri="{28A0092B-C50C-407E-A947-70E740481C1C}">
                                  <a14:useLocalDpi xmlns:a14="http://schemas.microsoft.com/office/drawing/2010/main"/>
                                </a:ext>
                              </a:extLst>
                            </a:blip>
                            <a:srcRect/>
                            <a:stretch/>
                          </pic:blipFill>
                          <pic:spPr bwMode="auto">
                            <a:xfrm>
                              <a:off x="0" y="0"/>
                              <a:ext cx="3768982" cy="165645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0592E49" w14:textId="4D773573" w:rsidR="00B079A7" w:rsidRPr="00BA65B8" w:rsidDel="005F1C3A" w:rsidRDefault="00B079A7" w:rsidP="007D1D92">
            <w:pPr>
              <w:spacing w:after="240"/>
              <w:jc w:val="center"/>
              <w:rPr>
                <w:del w:id="1212" w:author="Mosen Bakhtiari" w:date="2025-10-10T18:41:00Z"/>
                <w:rFonts w:ascii="Georgia" w:hAnsi="Georgia" w:cstheme="minorHAnsi"/>
              </w:rPr>
            </w:pPr>
            <w:del w:id="1213" w:author="Mosen Bakhtiari" w:date="2025-10-10T18:41:00Z">
              <w:r w:rsidRPr="00BA65B8" w:rsidDel="005F1C3A">
                <w:rPr>
                  <w:rFonts w:ascii="Georgia" w:hAnsi="Georgia" w:cstheme="minorHAnsi"/>
                  <w:noProof/>
                </w:rPr>
                <w:drawing>
                  <wp:inline distT="0" distB="0" distL="0" distR="0" wp14:anchorId="68B00B26" wp14:editId="25349FB5">
                    <wp:extent cx="3820235" cy="16799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pic:blipFill>
                          <pic:spPr bwMode="auto">
                            <a:xfrm>
                              <a:off x="0" y="0"/>
                              <a:ext cx="3911801" cy="172021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41C515C2" w14:textId="6FD11E48" w:rsidTr="00C738C2">
        <w:trPr>
          <w:trHeight w:val="20"/>
          <w:jc w:val="center"/>
          <w:del w:id="1214" w:author="Mosen Bakhtiari" w:date="2025-10-10T18:41:00Z"/>
        </w:trPr>
        <w:tc>
          <w:tcPr>
            <w:tcW w:w="6197" w:type="dxa"/>
            <w:vAlign w:val="center"/>
          </w:tcPr>
          <w:p w14:paraId="5CFD7567" w14:textId="6477A5CF" w:rsidR="00B079A7" w:rsidRPr="00BA65B8" w:rsidDel="005F1C3A" w:rsidRDefault="00B079A7" w:rsidP="002E702C">
            <w:pPr>
              <w:spacing w:after="240"/>
              <w:jc w:val="center"/>
              <w:rPr>
                <w:del w:id="1215" w:author="Mosen Bakhtiari" w:date="2025-10-10T18:41:00Z"/>
                <w:rFonts w:ascii="Georgia" w:hAnsi="Georgia" w:cstheme="minorHAnsi"/>
              </w:rPr>
            </w:pPr>
            <w:del w:id="1216" w:author="Mosen Bakhtiari" w:date="2025-10-10T18:41:00Z">
              <w:r w:rsidRPr="00BA65B8" w:rsidDel="005F1C3A">
                <w:rPr>
                  <w:rFonts w:ascii="Georgia" w:hAnsi="Georgia" w:cstheme="minorHAnsi"/>
                </w:rPr>
                <w:delText>Trend= decreasing, Slope= -0.0037</w:delText>
              </w:r>
            </w:del>
          </w:p>
          <w:p w14:paraId="028DE90E" w14:textId="5D20E2B2" w:rsidR="00B079A7" w:rsidRPr="00BA65B8" w:rsidDel="005F1C3A" w:rsidRDefault="00B079A7" w:rsidP="002E702C">
            <w:pPr>
              <w:spacing w:after="240"/>
              <w:jc w:val="center"/>
              <w:rPr>
                <w:del w:id="1217" w:author="Mosen Bakhtiari" w:date="2025-10-10T18:41:00Z"/>
                <w:rFonts w:ascii="Georgia" w:hAnsi="Georgia" w:cstheme="minorHAnsi"/>
              </w:rPr>
            </w:pPr>
          </w:p>
        </w:tc>
        <w:tc>
          <w:tcPr>
            <w:tcW w:w="6066" w:type="dxa"/>
            <w:vAlign w:val="center"/>
          </w:tcPr>
          <w:p w14:paraId="19328280" w14:textId="5A224580" w:rsidR="00B079A7" w:rsidRPr="00BA65B8" w:rsidDel="005F1C3A" w:rsidRDefault="00B079A7" w:rsidP="007D1D92">
            <w:pPr>
              <w:pStyle w:val="HTMLPreformatted"/>
              <w:shd w:val="clear" w:color="auto" w:fill="FFFFFF"/>
              <w:spacing w:after="240"/>
              <w:jc w:val="center"/>
              <w:rPr>
                <w:del w:id="1218" w:author="Mosen Bakhtiari" w:date="2025-10-10T18:41:00Z"/>
                <w:rFonts w:ascii="Georgia" w:hAnsi="Georgia" w:cstheme="minorHAnsi"/>
                <w:sz w:val="22"/>
                <w:szCs w:val="22"/>
              </w:rPr>
            </w:pPr>
            <w:del w:id="1219" w:author="Mosen Bakhtiari" w:date="2025-10-10T18:41:00Z">
              <w:r w:rsidRPr="00BA65B8" w:rsidDel="005F1C3A">
                <w:rPr>
                  <w:rFonts w:ascii="Georgia" w:hAnsi="Georgia" w:cstheme="minorHAnsi"/>
                  <w:sz w:val="22"/>
                  <w:szCs w:val="22"/>
                </w:rPr>
                <w:delText>Trend= decreasing, Slope= -0.0863</w:delText>
              </w:r>
            </w:del>
          </w:p>
        </w:tc>
      </w:tr>
      <w:tr w:rsidR="00B079A7" w:rsidRPr="00BA65B8" w:rsidDel="005F1C3A" w14:paraId="10A31317" w14:textId="6B0B8E5F" w:rsidTr="00C738C2">
        <w:trPr>
          <w:trHeight w:val="20"/>
          <w:jc w:val="center"/>
          <w:del w:id="1220" w:author="Mosen Bakhtiari" w:date="2025-10-10T18:41:00Z"/>
        </w:trPr>
        <w:tc>
          <w:tcPr>
            <w:tcW w:w="6197" w:type="dxa"/>
            <w:vAlign w:val="center"/>
          </w:tcPr>
          <w:p w14:paraId="40E0993B" w14:textId="09C6F9F8" w:rsidR="00B079A7" w:rsidRPr="00BA65B8" w:rsidDel="005F1C3A" w:rsidRDefault="00B079A7" w:rsidP="002E702C">
            <w:pPr>
              <w:spacing w:after="240"/>
              <w:jc w:val="center"/>
              <w:rPr>
                <w:del w:id="1221" w:author="Mosen Bakhtiari" w:date="2025-10-10T18:41:00Z"/>
                <w:rFonts w:ascii="Georgia" w:hAnsi="Georgia" w:cstheme="minorHAnsi"/>
              </w:rPr>
            </w:pPr>
            <w:del w:id="1222" w:author="Mosen Bakhtiari" w:date="2025-10-10T18:41:00Z">
              <w:r w:rsidRPr="00BA65B8" w:rsidDel="005F1C3A">
                <w:rPr>
                  <w:rFonts w:ascii="Georgia" w:hAnsi="Georgia" w:cstheme="minorHAnsi"/>
                  <w:noProof/>
                </w:rPr>
                <w:drawing>
                  <wp:inline distT="0" distB="0" distL="0" distR="0" wp14:anchorId="119F24D2" wp14:editId="7E1921DA">
                    <wp:extent cx="3669739" cy="1648047"/>
                    <wp:effectExtent l="0" t="0" r="698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210" cstate="screen">
                              <a:extLst>
                                <a:ext uri="{28A0092B-C50C-407E-A947-70E740481C1C}">
                                  <a14:useLocalDpi xmlns:a14="http://schemas.microsoft.com/office/drawing/2010/main"/>
                                </a:ext>
                              </a:extLst>
                            </a:blip>
                            <a:srcRect/>
                            <a:stretch/>
                          </pic:blipFill>
                          <pic:spPr bwMode="auto">
                            <a:xfrm>
                              <a:off x="0" y="0"/>
                              <a:ext cx="3757506" cy="168746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0363398A" w14:textId="3F138614" w:rsidR="00B079A7" w:rsidRPr="00BA65B8" w:rsidDel="005F1C3A" w:rsidRDefault="00B079A7" w:rsidP="007D1D92">
            <w:pPr>
              <w:spacing w:after="240"/>
              <w:jc w:val="center"/>
              <w:rPr>
                <w:del w:id="1223" w:author="Mosen Bakhtiari" w:date="2025-10-10T18:41:00Z"/>
                <w:rFonts w:ascii="Georgia" w:hAnsi="Georgia" w:cstheme="minorHAnsi"/>
              </w:rPr>
            </w:pPr>
            <w:del w:id="1224" w:author="Mosen Bakhtiari" w:date="2025-10-10T18:41:00Z">
              <w:r w:rsidRPr="00BA65B8" w:rsidDel="005F1C3A">
                <w:rPr>
                  <w:rFonts w:ascii="Georgia" w:hAnsi="Georgia" w:cstheme="minorHAnsi"/>
                  <w:noProof/>
                </w:rPr>
                <w:drawing>
                  <wp:inline distT="0" distB="0" distL="0" distR="0" wp14:anchorId="3C0D269D" wp14:editId="064AC94C">
                    <wp:extent cx="3706085" cy="163741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a:stretch/>
                          </pic:blipFill>
                          <pic:spPr bwMode="auto">
                            <a:xfrm>
                              <a:off x="0" y="0"/>
                              <a:ext cx="3783133" cy="16714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6A97D31D" w14:textId="327FA957" w:rsidTr="00C738C2">
        <w:trPr>
          <w:trHeight w:val="20"/>
          <w:jc w:val="center"/>
          <w:del w:id="1225" w:author="Mosen Bakhtiari" w:date="2025-10-10T18:41:00Z"/>
        </w:trPr>
        <w:tc>
          <w:tcPr>
            <w:tcW w:w="6197" w:type="dxa"/>
            <w:vAlign w:val="center"/>
          </w:tcPr>
          <w:p w14:paraId="5B20166C" w14:textId="0173AF8C" w:rsidR="00B079A7" w:rsidRPr="00BA65B8" w:rsidDel="005F1C3A" w:rsidRDefault="00B079A7" w:rsidP="002E702C">
            <w:pPr>
              <w:pStyle w:val="HTMLPreformatted"/>
              <w:shd w:val="clear" w:color="auto" w:fill="FFFFFF"/>
              <w:spacing w:after="240"/>
              <w:jc w:val="center"/>
              <w:rPr>
                <w:del w:id="1226" w:author="Mosen Bakhtiari" w:date="2025-10-10T18:41:00Z"/>
                <w:rFonts w:ascii="Georgia" w:hAnsi="Georgia" w:cstheme="minorHAnsi"/>
                <w:sz w:val="22"/>
                <w:szCs w:val="22"/>
              </w:rPr>
            </w:pPr>
            <w:del w:id="1227" w:author="Mosen Bakhtiari" w:date="2025-10-10T18:41:00Z">
              <w:r w:rsidRPr="00BA65B8" w:rsidDel="005F1C3A">
                <w:rPr>
                  <w:rFonts w:ascii="Georgia" w:hAnsi="Georgia" w:cstheme="minorHAnsi"/>
                  <w:sz w:val="22"/>
                  <w:szCs w:val="22"/>
                </w:rPr>
                <w:delText>Trend= decreasing, Slope= -0.0077</w:delText>
              </w:r>
            </w:del>
          </w:p>
        </w:tc>
        <w:tc>
          <w:tcPr>
            <w:tcW w:w="6066" w:type="dxa"/>
            <w:vAlign w:val="center"/>
          </w:tcPr>
          <w:p w14:paraId="7909087E" w14:textId="5DF59C72" w:rsidR="00B079A7" w:rsidRPr="00BA65B8" w:rsidDel="005F1C3A" w:rsidRDefault="00B079A7" w:rsidP="002E702C">
            <w:pPr>
              <w:pStyle w:val="HTMLPreformatted"/>
              <w:shd w:val="clear" w:color="auto" w:fill="FFFFFF"/>
              <w:spacing w:after="240"/>
              <w:jc w:val="center"/>
              <w:rPr>
                <w:del w:id="1228" w:author="Mosen Bakhtiari" w:date="2025-10-10T18:41:00Z"/>
                <w:rFonts w:ascii="Georgia" w:hAnsi="Georgia" w:cstheme="minorHAnsi"/>
                <w:sz w:val="22"/>
                <w:szCs w:val="22"/>
              </w:rPr>
            </w:pPr>
            <w:del w:id="1229" w:author="Mosen Bakhtiari" w:date="2025-10-10T18:41:00Z">
              <w:r w:rsidRPr="00BA65B8" w:rsidDel="005F1C3A">
                <w:rPr>
                  <w:rFonts w:ascii="Georgia" w:hAnsi="Georgia" w:cstheme="minorHAnsi"/>
                  <w:sz w:val="22"/>
                  <w:szCs w:val="22"/>
                </w:rPr>
                <w:delText>Trend= decreasing, Slope= -0.</w:delText>
              </w:r>
              <w:r w:rsidRPr="00BA65B8" w:rsidDel="005F1C3A">
                <w:rPr>
                  <w:rFonts w:ascii="Georgia" w:eastAsiaTheme="minorHAnsi" w:hAnsi="Georgia" w:cstheme="minorHAnsi"/>
                  <w:sz w:val="22"/>
                  <w:szCs w:val="22"/>
                </w:rPr>
                <w:delText xml:space="preserve"> </w:delText>
              </w:r>
              <w:r w:rsidRPr="00BA65B8" w:rsidDel="005F1C3A">
                <w:rPr>
                  <w:rFonts w:ascii="Georgia" w:hAnsi="Georgia" w:cstheme="minorHAnsi"/>
                  <w:sz w:val="22"/>
                  <w:szCs w:val="22"/>
                </w:rPr>
                <w:delText>0053</w:delText>
              </w:r>
            </w:del>
          </w:p>
        </w:tc>
      </w:tr>
      <w:tr w:rsidR="00B079A7" w:rsidRPr="00BA65B8" w:rsidDel="005F1C3A" w14:paraId="32A2201D" w14:textId="05C98EAC" w:rsidTr="00C738C2">
        <w:trPr>
          <w:trHeight w:val="20"/>
          <w:jc w:val="center"/>
          <w:del w:id="1230" w:author="Mosen Bakhtiari" w:date="2025-10-10T18:41:00Z"/>
        </w:trPr>
        <w:tc>
          <w:tcPr>
            <w:tcW w:w="6197" w:type="dxa"/>
            <w:vAlign w:val="center"/>
          </w:tcPr>
          <w:p w14:paraId="5D8AFDCA" w14:textId="47D9335A" w:rsidR="00B079A7" w:rsidRPr="00BA65B8" w:rsidDel="005F1C3A" w:rsidRDefault="00B079A7" w:rsidP="002E702C">
            <w:pPr>
              <w:spacing w:after="240"/>
              <w:jc w:val="center"/>
              <w:rPr>
                <w:del w:id="1231" w:author="Mosen Bakhtiari" w:date="2025-10-10T18:41:00Z"/>
                <w:rFonts w:ascii="Georgia" w:hAnsi="Georgia" w:cstheme="minorHAnsi"/>
              </w:rPr>
            </w:pPr>
            <w:del w:id="1232" w:author="Mosen Bakhtiari" w:date="2025-10-10T18:41:00Z">
              <w:r w:rsidRPr="00BA65B8" w:rsidDel="005F1C3A">
                <w:rPr>
                  <w:rFonts w:ascii="Georgia" w:hAnsi="Georgia" w:cstheme="minorHAnsi"/>
                  <w:noProof/>
                </w:rPr>
                <w:drawing>
                  <wp:inline distT="0" distB="0" distL="0" distR="0" wp14:anchorId="0F854166" wp14:editId="376A5BA6">
                    <wp:extent cx="3731467" cy="166931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212" cstate="screen">
                              <a:extLst>
                                <a:ext uri="{28A0092B-C50C-407E-A947-70E740481C1C}">
                                  <a14:useLocalDpi xmlns:a14="http://schemas.microsoft.com/office/drawing/2010/main"/>
                                </a:ext>
                              </a:extLst>
                            </a:blip>
                            <a:srcRect/>
                            <a:stretch/>
                          </pic:blipFill>
                          <pic:spPr bwMode="auto">
                            <a:xfrm>
                              <a:off x="0" y="0"/>
                              <a:ext cx="3769603" cy="16863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8370AB2" w14:textId="30B75F23" w:rsidR="00B079A7" w:rsidRPr="00BA65B8" w:rsidDel="005F1C3A" w:rsidRDefault="00B079A7" w:rsidP="007D1D92">
            <w:pPr>
              <w:spacing w:after="240"/>
              <w:jc w:val="center"/>
              <w:rPr>
                <w:del w:id="1233" w:author="Mosen Bakhtiari" w:date="2025-10-10T18:41:00Z"/>
                <w:rFonts w:ascii="Georgia" w:hAnsi="Georgia" w:cstheme="minorHAnsi"/>
              </w:rPr>
            </w:pPr>
            <w:del w:id="1234" w:author="Mosen Bakhtiari" w:date="2025-10-10T18:41:00Z">
              <w:r w:rsidRPr="00BA65B8" w:rsidDel="005F1C3A">
                <w:rPr>
                  <w:rFonts w:ascii="Georgia" w:hAnsi="Georgia" w:cstheme="minorHAnsi"/>
                  <w:noProof/>
                </w:rPr>
                <w:drawing>
                  <wp:inline distT="0" distB="0" distL="0" distR="0" wp14:anchorId="2E3666B7" wp14:editId="51AB65B9">
                    <wp:extent cx="3709633" cy="1711842"/>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213" cstate="screen">
                              <a:extLst>
                                <a:ext uri="{28A0092B-C50C-407E-A947-70E740481C1C}">
                                  <a14:useLocalDpi xmlns:a14="http://schemas.microsoft.com/office/drawing/2010/main"/>
                                </a:ext>
                              </a:extLst>
                            </a:blip>
                            <a:srcRect/>
                            <a:stretch/>
                          </pic:blipFill>
                          <pic:spPr bwMode="auto">
                            <a:xfrm>
                              <a:off x="0" y="0"/>
                              <a:ext cx="3754502" cy="17325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7FECB768" w14:textId="51BB7E8C" w:rsidTr="00C738C2">
        <w:trPr>
          <w:trHeight w:val="20"/>
          <w:jc w:val="center"/>
          <w:del w:id="1235" w:author="Mosen Bakhtiari" w:date="2025-10-10T18:41:00Z"/>
        </w:trPr>
        <w:tc>
          <w:tcPr>
            <w:tcW w:w="6197" w:type="dxa"/>
            <w:vAlign w:val="center"/>
          </w:tcPr>
          <w:p w14:paraId="10B6BD06" w14:textId="769A602B" w:rsidR="00B079A7" w:rsidRPr="00BA65B8" w:rsidDel="005F1C3A" w:rsidRDefault="00B079A7" w:rsidP="007D1D92">
            <w:pPr>
              <w:spacing w:after="240"/>
              <w:jc w:val="center"/>
              <w:rPr>
                <w:del w:id="1236" w:author="Mosen Bakhtiari" w:date="2025-10-10T18:41:00Z"/>
                <w:rFonts w:ascii="Georgia" w:hAnsi="Georgia" w:cstheme="minorHAnsi"/>
                <w:noProof/>
              </w:rPr>
            </w:pPr>
            <w:del w:id="1237" w:author="Mosen Bakhtiari" w:date="2025-10-10T18:41:00Z">
              <w:r w:rsidRPr="00BA65B8" w:rsidDel="005F1C3A">
                <w:rPr>
                  <w:rFonts w:ascii="Georgia" w:hAnsi="Georgia" w:cstheme="minorHAnsi"/>
                </w:rPr>
                <w:delText>No trend</w:delText>
              </w:r>
            </w:del>
          </w:p>
        </w:tc>
        <w:tc>
          <w:tcPr>
            <w:tcW w:w="6066" w:type="dxa"/>
            <w:vAlign w:val="center"/>
          </w:tcPr>
          <w:p w14:paraId="4D7E4367" w14:textId="6B0C4B8E" w:rsidR="00B079A7" w:rsidRPr="00BA65B8" w:rsidDel="005F1C3A" w:rsidRDefault="00B079A7" w:rsidP="007D1D92">
            <w:pPr>
              <w:spacing w:after="240"/>
              <w:jc w:val="center"/>
              <w:rPr>
                <w:del w:id="1238" w:author="Mosen Bakhtiari" w:date="2025-10-10T18:41:00Z"/>
                <w:rFonts w:ascii="Georgia" w:hAnsi="Georgia" w:cstheme="minorHAnsi"/>
                <w:noProof/>
              </w:rPr>
            </w:pPr>
            <w:del w:id="1239" w:author="Mosen Bakhtiari" w:date="2025-10-10T18:41:00Z">
              <w:r w:rsidRPr="00BA65B8" w:rsidDel="005F1C3A">
                <w:rPr>
                  <w:rFonts w:ascii="Georgia" w:hAnsi="Georgia" w:cstheme="minorHAnsi"/>
                </w:rPr>
                <w:delText>Trend= decreasing, Slope= -0.0039</w:delText>
              </w:r>
            </w:del>
          </w:p>
        </w:tc>
      </w:tr>
      <w:tr w:rsidR="00B079A7" w:rsidRPr="00BA65B8" w:rsidDel="005F1C3A" w14:paraId="5C859B6A" w14:textId="10F02DAD" w:rsidTr="00C738C2">
        <w:trPr>
          <w:trHeight w:val="20"/>
          <w:jc w:val="center"/>
          <w:del w:id="1240" w:author="Mosen Bakhtiari" w:date="2025-10-10T18:41:00Z"/>
        </w:trPr>
        <w:tc>
          <w:tcPr>
            <w:tcW w:w="6197" w:type="dxa"/>
            <w:vAlign w:val="center"/>
          </w:tcPr>
          <w:p w14:paraId="37450DB0" w14:textId="150BE360" w:rsidR="00B079A7" w:rsidRPr="00BA65B8" w:rsidDel="005F1C3A" w:rsidRDefault="00B079A7" w:rsidP="002E702C">
            <w:pPr>
              <w:spacing w:after="240"/>
              <w:jc w:val="center"/>
              <w:rPr>
                <w:del w:id="1241" w:author="Mosen Bakhtiari" w:date="2025-10-10T18:41:00Z"/>
                <w:rFonts w:ascii="Georgia" w:hAnsi="Georgia" w:cstheme="minorHAnsi"/>
              </w:rPr>
            </w:pPr>
            <w:del w:id="1242" w:author="Mosen Bakhtiari" w:date="2025-10-10T18:41:00Z">
              <w:r w:rsidRPr="00BA65B8" w:rsidDel="005F1C3A">
                <w:rPr>
                  <w:rFonts w:ascii="Georgia" w:hAnsi="Georgia" w:cstheme="minorHAnsi"/>
                  <w:noProof/>
                </w:rPr>
                <w:drawing>
                  <wp:inline distT="0" distB="0" distL="0" distR="0" wp14:anchorId="7AF54F91" wp14:editId="1997051A">
                    <wp:extent cx="3717974" cy="164804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214" cstate="screen">
                              <a:extLst>
                                <a:ext uri="{28A0092B-C50C-407E-A947-70E740481C1C}">
                                  <a14:useLocalDpi xmlns:a14="http://schemas.microsoft.com/office/drawing/2010/main"/>
                                </a:ext>
                              </a:extLst>
                            </a:blip>
                            <a:srcRect/>
                            <a:stretch/>
                          </pic:blipFill>
                          <pic:spPr bwMode="auto">
                            <a:xfrm>
                              <a:off x="0" y="0"/>
                              <a:ext cx="3767628" cy="167005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6F2AEAFB" w14:textId="2618653A" w:rsidR="00B079A7" w:rsidRPr="00BA65B8" w:rsidDel="005F1C3A" w:rsidRDefault="00B079A7" w:rsidP="007D1D92">
            <w:pPr>
              <w:spacing w:after="240"/>
              <w:jc w:val="center"/>
              <w:rPr>
                <w:del w:id="1243" w:author="Mosen Bakhtiari" w:date="2025-10-10T18:41:00Z"/>
                <w:rFonts w:ascii="Georgia" w:hAnsi="Georgia" w:cstheme="minorHAnsi"/>
              </w:rPr>
            </w:pPr>
            <w:del w:id="1244" w:author="Mosen Bakhtiari" w:date="2025-10-10T18:41:00Z">
              <w:r w:rsidRPr="00BA65B8" w:rsidDel="005F1C3A">
                <w:rPr>
                  <w:rFonts w:ascii="Georgia" w:hAnsi="Georgia" w:cstheme="minorHAnsi"/>
                  <w:noProof/>
                </w:rPr>
                <w:drawing>
                  <wp:inline distT="0" distB="0" distL="0" distR="0" wp14:anchorId="35112597" wp14:editId="144441A5">
                    <wp:extent cx="3778726" cy="17012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215" cstate="screen">
                              <a:extLst>
                                <a:ext uri="{28A0092B-C50C-407E-A947-70E740481C1C}">
                                  <a14:useLocalDpi xmlns:a14="http://schemas.microsoft.com/office/drawing/2010/main"/>
                                </a:ext>
                              </a:extLst>
                            </a:blip>
                            <a:srcRect/>
                            <a:stretch/>
                          </pic:blipFill>
                          <pic:spPr bwMode="auto">
                            <a:xfrm>
                              <a:off x="0" y="0"/>
                              <a:ext cx="3828866" cy="172378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39A7E992" w14:textId="1D3ADF7E" w:rsidTr="00C738C2">
        <w:trPr>
          <w:trHeight w:val="20"/>
          <w:jc w:val="center"/>
          <w:del w:id="1245" w:author="Mosen Bakhtiari" w:date="2025-10-10T18:41:00Z"/>
        </w:trPr>
        <w:tc>
          <w:tcPr>
            <w:tcW w:w="6197" w:type="dxa"/>
            <w:vAlign w:val="center"/>
          </w:tcPr>
          <w:p w14:paraId="0CA811A5" w14:textId="66430496" w:rsidR="00B079A7" w:rsidRPr="00BA65B8" w:rsidDel="005F1C3A" w:rsidRDefault="00B079A7" w:rsidP="007D1D92">
            <w:pPr>
              <w:spacing w:after="240"/>
              <w:jc w:val="center"/>
              <w:rPr>
                <w:del w:id="1246" w:author="Mosen Bakhtiari" w:date="2025-10-10T18:41:00Z"/>
                <w:rFonts w:ascii="Georgia" w:hAnsi="Georgia" w:cstheme="minorHAnsi"/>
                <w:noProof/>
              </w:rPr>
            </w:pPr>
            <w:del w:id="1247" w:author="Mosen Bakhtiari" w:date="2025-10-10T18:41:00Z">
              <w:r w:rsidRPr="00BA65B8" w:rsidDel="005F1C3A">
                <w:rPr>
                  <w:rFonts w:ascii="Georgia" w:hAnsi="Georgia" w:cstheme="minorHAnsi"/>
                </w:rPr>
                <w:delText>Trend= decreasing, Slope= -0.0001</w:delText>
              </w:r>
            </w:del>
          </w:p>
        </w:tc>
        <w:tc>
          <w:tcPr>
            <w:tcW w:w="6066" w:type="dxa"/>
            <w:vAlign w:val="center"/>
          </w:tcPr>
          <w:p w14:paraId="26B99C24" w14:textId="7AD01ECF" w:rsidR="00B079A7" w:rsidRPr="00BA65B8" w:rsidDel="005F1C3A" w:rsidRDefault="00B079A7" w:rsidP="007D1D92">
            <w:pPr>
              <w:spacing w:after="240"/>
              <w:jc w:val="center"/>
              <w:rPr>
                <w:del w:id="1248" w:author="Mosen Bakhtiari" w:date="2025-10-10T18:41:00Z"/>
                <w:rFonts w:ascii="Georgia" w:hAnsi="Georgia" w:cstheme="minorHAnsi"/>
                <w:noProof/>
              </w:rPr>
            </w:pPr>
            <w:del w:id="1249" w:author="Mosen Bakhtiari" w:date="2025-10-10T18:41:00Z">
              <w:r w:rsidRPr="00BA65B8" w:rsidDel="005F1C3A">
                <w:rPr>
                  <w:rFonts w:ascii="Georgia" w:hAnsi="Georgia" w:cstheme="minorHAnsi"/>
                </w:rPr>
                <w:delText>Trend= decreasing, Slope= -0.0001</w:delText>
              </w:r>
            </w:del>
          </w:p>
        </w:tc>
      </w:tr>
    </w:tbl>
    <w:p w14:paraId="5A880F37" w14:textId="4D88B737" w:rsidR="007768BE" w:rsidRPr="00BA65B8" w:rsidDel="005F1C3A" w:rsidRDefault="007768BE" w:rsidP="007768BE">
      <w:pPr>
        <w:spacing w:after="0" w:line="240" w:lineRule="auto"/>
        <w:jc w:val="center"/>
        <w:rPr>
          <w:moveFrom w:id="1250" w:author="Mosen Bakhtiari" w:date="2025-10-10T18:41:00Z"/>
          <w:rFonts w:ascii="Georgia" w:hAnsi="Georgia" w:cstheme="minorHAnsi"/>
        </w:rPr>
      </w:pPr>
      <w:moveFromRangeStart w:id="1251" w:author="Mosen Bakhtiari" w:date="2025-10-10T18:41:00Z" w:name="move211014128"/>
      <w:moveFrom w:id="1252" w:author="Mosen Bakhtiari" w:date="2025-10-10T18:41:00Z">
        <w:r w:rsidRPr="00BA65B8" w:rsidDel="005F1C3A">
          <w:rPr>
            <w:rFonts w:ascii="Georgia" w:hAnsi="Georgia" w:cstheme="minorHAnsi"/>
          </w:rPr>
          <w:t xml:space="preserve">Fig. </w:t>
        </w:r>
        <w:r w:rsidR="00AE0CB2" w:rsidDel="005F1C3A">
          <w:rPr>
            <w:rFonts w:ascii="Georgia" w:hAnsi="Georgia" w:cstheme="minorHAnsi"/>
          </w:rPr>
          <w:t>13</w:t>
        </w:r>
        <w:r w:rsidRPr="00BA65B8" w:rsidDel="005F1C3A">
          <w:rPr>
            <w:rFonts w:ascii="Georgia" w:hAnsi="Georgia" w:cstheme="minorHAnsi"/>
          </w:rPr>
          <w:t>. The monthly discharge trend of the far-dam stations during 1979 to 2022.</w:t>
        </w:r>
      </w:moveFrom>
    </w:p>
    <w:moveFromRangeEnd w:id="1251"/>
    <w:p w14:paraId="0E4FC69E" w14:textId="77777777" w:rsidR="00B079A7" w:rsidRPr="00BA65B8" w:rsidRDefault="00B079A7" w:rsidP="00B079A7">
      <w:pPr>
        <w:rPr>
          <w:rFonts w:ascii="Georgia" w:hAnsi="Georgia" w:cstheme="minorHAnsi"/>
        </w:rPr>
      </w:pPr>
    </w:p>
    <w:p w14:paraId="258360C9" w14:textId="77777777" w:rsidR="00B079A7" w:rsidRDefault="00B079A7" w:rsidP="00B079A7">
      <w:pPr>
        <w:rPr>
          <w:ins w:id="1253" w:author="Mosen Bakhtiari" w:date="2025-10-10T18:37:00Z"/>
          <w:rFonts w:ascii="Georgia" w:hAnsi="Georgia" w:cstheme="minorHAnsi"/>
          <w:rtl/>
        </w:rPr>
      </w:pPr>
    </w:p>
    <w:p w14:paraId="58D88C83" w14:textId="77777777" w:rsidR="007A0B4D" w:rsidRDefault="007A0B4D" w:rsidP="00B079A7">
      <w:pPr>
        <w:rPr>
          <w:ins w:id="1254" w:author="Mosen Bakhtiari" w:date="2025-10-10T18:37:00Z"/>
          <w:rFonts w:ascii="Georgia" w:hAnsi="Georgia" w:cstheme="minorHAnsi"/>
          <w:rtl/>
        </w:rPr>
      </w:pPr>
    </w:p>
    <w:p w14:paraId="3FBA273E" w14:textId="77777777" w:rsidR="007A0B4D" w:rsidRDefault="007A0B4D" w:rsidP="00B079A7">
      <w:pPr>
        <w:rPr>
          <w:ins w:id="1255" w:author="Mosen Bakhtiari" w:date="2025-10-10T18:37:00Z"/>
          <w:rFonts w:ascii="Georgia" w:hAnsi="Georgia" w:cstheme="minorHAnsi"/>
          <w:rtl/>
        </w:rPr>
      </w:pPr>
    </w:p>
    <w:p w14:paraId="7F5DF703" w14:textId="77777777" w:rsidR="007A0B4D" w:rsidRDefault="007A0B4D" w:rsidP="00B079A7">
      <w:pPr>
        <w:rPr>
          <w:ins w:id="1256" w:author="Mosen Bakhtiari" w:date="2025-10-10T18:37:00Z"/>
          <w:rFonts w:ascii="Georgia" w:hAnsi="Georgia" w:cstheme="minorHAnsi"/>
          <w:rtl/>
        </w:rPr>
      </w:pPr>
    </w:p>
    <w:p w14:paraId="23855970" w14:textId="77777777" w:rsidR="007A0B4D" w:rsidRDefault="007A0B4D" w:rsidP="00B079A7">
      <w:pPr>
        <w:rPr>
          <w:ins w:id="1257" w:author="Mosen Bakhtiari" w:date="2025-10-10T18:37:00Z"/>
          <w:rFonts w:ascii="Georgia" w:hAnsi="Georgia" w:cstheme="minorHAnsi"/>
          <w:rtl/>
        </w:rPr>
      </w:pPr>
    </w:p>
    <w:p w14:paraId="6A0B21E8" w14:textId="77777777" w:rsidR="007A0B4D" w:rsidRDefault="007A0B4D" w:rsidP="00B079A7">
      <w:pPr>
        <w:rPr>
          <w:ins w:id="1258" w:author="Mosen Bakhtiari" w:date="2025-10-10T18:37:00Z"/>
          <w:rFonts w:ascii="Georgia" w:hAnsi="Georgia" w:cstheme="minorHAnsi"/>
          <w:rtl/>
        </w:rPr>
      </w:pPr>
    </w:p>
    <w:p w14:paraId="46F6F26B" w14:textId="77777777" w:rsidR="007A0B4D" w:rsidRDefault="007A0B4D" w:rsidP="00B079A7">
      <w:pPr>
        <w:rPr>
          <w:ins w:id="1259" w:author="Mosen Bakhtiari" w:date="2025-10-10T18:37:00Z"/>
          <w:rFonts w:ascii="Georgia" w:hAnsi="Georgia" w:cstheme="minorHAnsi"/>
          <w:rtl/>
        </w:rPr>
      </w:pPr>
    </w:p>
    <w:p w14:paraId="176CA439" w14:textId="77777777" w:rsidR="007A0B4D" w:rsidRPr="00BA65B8" w:rsidRDefault="007A0B4D" w:rsidP="00B079A7">
      <w:pPr>
        <w:rPr>
          <w:rFonts w:ascii="Georgia" w:hAnsi="Georgia" w:cstheme="minorHAnsi"/>
        </w:rPr>
      </w:pPr>
    </w:p>
    <w:tbl>
      <w:tblPr>
        <w:tblStyle w:val="TableGrid"/>
        <w:tblW w:w="12060" w:type="dxa"/>
        <w:jc w:val="center"/>
        <w:tblLayout w:type="fixed"/>
        <w:tblLook w:val="04A0" w:firstRow="1" w:lastRow="0" w:firstColumn="1" w:lastColumn="0" w:noHBand="0" w:noVBand="1"/>
        <w:tblPrChange w:id="1260" w:author="Mosen Bakhtiari" w:date="2025-10-10T18:23: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261">
          <w:tblGrid>
            <w:gridCol w:w="3955"/>
            <w:gridCol w:w="4207"/>
            <w:gridCol w:w="3898"/>
          </w:tblGrid>
        </w:tblGridChange>
      </w:tblGrid>
      <w:tr w:rsidR="00BC134B" w14:paraId="385C1BA9" w14:textId="77777777" w:rsidTr="00AB7626">
        <w:trPr>
          <w:trHeight w:val="2474"/>
          <w:jc w:val="center"/>
          <w:ins w:id="1262" w:author="MartaAbkhiz" w:date="2025-09-28T23:04:00Z"/>
          <w:trPrChange w:id="1263" w:author="Mosen Bakhtiari" w:date="2025-10-10T18:23:00Z">
            <w:trPr>
              <w:trHeight w:val="2016"/>
              <w:jc w:val="center"/>
            </w:trPr>
          </w:trPrChange>
        </w:trPr>
        <w:tc>
          <w:tcPr>
            <w:tcW w:w="3955" w:type="dxa"/>
            <w:vAlign w:val="center"/>
            <w:tcPrChange w:id="1264" w:author="Mosen Bakhtiari" w:date="2025-10-10T18:23:00Z">
              <w:tcPr>
                <w:tcW w:w="3955" w:type="dxa"/>
                <w:vAlign w:val="center"/>
              </w:tcPr>
            </w:tcPrChange>
          </w:tcPr>
          <w:p w14:paraId="65783358" w14:textId="5FA67E74" w:rsidR="00BC134B" w:rsidRDefault="007164AE" w:rsidP="00FC659E">
            <w:pPr>
              <w:pStyle w:val="a"/>
              <w:rPr>
                <w:ins w:id="1265" w:author="MartaAbkhiz" w:date="2025-09-28T23:04:00Z"/>
                <w:szCs w:val="22"/>
              </w:rPr>
            </w:pPr>
            <w:ins w:id="1266" w:author="MartaAbkhiz" w:date="2025-09-28T23:20:00Z">
              <w:r w:rsidRPr="00BA65B8">
                <w:rPr>
                  <w:noProof/>
                </w:rPr>
                <w:drawing>
                  <wp:inline distT="0" distB="0" distL="0" distR="0" wp14:anchorId="114E0FFF" wp14:editId="59A162E8">
                    <wp:extent cx="2410210" cy="1271663"/>
                    <wp:effectExtent l="0" t="0" r="0" b="5080"/>
                    <wp:docPr id="88592888" name="Picture 8859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532" r="4236" b="12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267" w:author="Mosen Bakhtiari" w:date="2025-10-10T18:23:00Z">
              <w:tcPr>
                <w:tcW w:w="4207" w:type="dxa"/>
                <w:vAlign w:val="center"/>
              </w:tcPr>
            </w:tcPrChange>
          </w:tcPr>
          <w:p w14:paraId="4F56A064" w14:textId="08FEAAEC" w:rsidR="00BC134B" w:rsidRDefault="007164AE" w:rsidP="00FC659E">
            <w:pPr>
              <w:pStyle w:val="a"/>
              <w:rPr>
                <w:ins w:id="1268" w:author="MartaAbkhiz" w:date="2025-09-28T23:04:00Z"/>
                <w:rFonts w:hint="cs"/>
                <w:szCs w:val="22"/>
                <w:rtl/>
                <w:lang w:bidi="fa-IR"/>
              </w:rPr>
            </w:pPr>
            <w:ins w:id="1269" w:author="MartaAbkhiz" w:date="2025-09-28T23:20:00Z">
              <w:del w:id="1270" w:author="Mosen Bakhtiari" w:date="2025-10-10T11:50:00Z">
                <w:r w:rsidRPr="00BA65B8" w:rsidDel="004B64AD">
                  <w:rPr>
                    <w:noProof/>
                  </w:rPr>
                  <w:drawing>
                    <wp:inline distT="0" distB="0" distL="0" distR="0" wp14:anchorId="18D148D3" wp14:editId="4B35B8BC">
                      <wp:extent cx="2490716" cy="1111986"/>
                      <wp:effectExtent l="0" t="0" r="5080" b="0"/>
                      <wp:docPr id="1818064641" name="Picture 18180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217" cstate="screen">
                                <a:extLst>
                                  <a:ext uri="{28A0092B-C50C-407E-A947-70E740481C1C}">
                                    <a14:useLocalDpi xmlns:a14="http://schemas.microsoft.com/office/drawing/2010/main"/>
                                  </a:ext>
                                </a:extLst>
                              </a:blip>
                              <a:srcRect/>
                              <a:stretch/>
                            </pic:blipFill>
                            <pic:spPr bwMode="auto">
                              <a:xfrm>
                                <a:off x="0" y="0"/>
                                <a:ext cx="2546393" cy="1136843"/>
                              </a:xfrm>
                              <a:prstGeom prst="rect">
                                <a:avLst/>
                              </a:prstGeom>
                              <a:noFill/>
                              <a:ln>
                                <a:noFill/>
                              </a:ln>
                              <a:extLst>
                                <a:ext uri="{53640926-AAD7-44D8-BBD7-CCE9431645EC}">
                                  <a14:shadowObscured xmlns:a14="http://schemas.microsoft.com/office/drawing/2010/main"/>
                                </a:ext>
                              </a:extLst>
                            </pic:spPr>
                          </pic:pic>
                        </a:graphicData>
                      </a:graphic>
                    </wp:inline>
                  </w:drawing>
                </w:r>
              </w:del>
            </w:ins>
            <w:ins w:id="1271" w:author="Mosen Bakhtiari" w:date="2025-10-10T11:50:00Z">
              <w:r w:rsidR="004B64AD">
                <w:rPr>
                  <w:noProof/>
                </w:rPr>
                <w:drawing>
                  <wp:inline distT="0" distB="0" distL="0" distR="0" wp14:anchorId="2CEFE7E4" wp14:editId="259ED6C1">
                    <wp:extent cx="2593796" cy="1273817"/>
                    <wp:effectExtent l="0" t="0" r="0" b="2540"/>
                    <wp:docPr id="187854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473" r="3095" b="-185"/>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272" w:author="Mosen Bakhtiari" w:date="2025-10-10T18:23:00Z">
              <w:tcPr>
                <w:tcW w:w="3898" w:type="dxa"/>
                <w:vAlign w:val="center"/>
              </w:tcPr>
            </w:tcPrChange>
          </w:tcPr>
          <w:p w14:paraId="49540BF9" w14:textId="016392DB" w:rsidR="00BC134B" w:rsidRDefault="007164AE" w:rsidP="00FC659E">
            <w:pPr>
              <w:pStyle w:val="a"/>
              <w:rPr>
                <w:ins w:id="1273" w:author="MartaAbkhiz" w:date="2025-09-28T23:04:00Z"/>
                <w:szCs w:val="22"/>
              </w:rPr>
            </w:pPr>
            <w:ins w:id="1274" w:author="MartaAbkhiz" w:date="2025-09-28T23:21:00Z">
              <w:r w:rsidRPr="00BA65B8">
                <w:rPr>
                  <w:noProof/>
                </w:rPr>
                <w:drawing>
                  <wp:inline distT="0" distB="0" distL="0" distR="0" wp14:anchorId="64059CD2" wp14:editId="32529805">
                    <wp:extent cx="2374188" cy="1205105"/>
                    <wp:effectExtent l="0" t="0" r="7620" b="0"/>
                    <wp:docPr id="1300696730" name="Picture 130069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r="3456"/>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AB7626" w14:paraId="4C2DD879" w14:textId="77777777" w:rsidTr="00AB7626">
        <w:trPr>
          <w:trHeight w:val="288"/>
          <w:jc w:val="center"/>
          <w:ins w:id="1275" w:author="MartaAbkhiz" w:date="2025-09-28T23:21:00Z"/>
          <w:trPrChange w:id="1276" w:author="Mosen Bakhtiari" w:date="2025-10-10T18:23:00Z">
            <w:trPr>
              <w:trHeight w:val="2016"/>
              <w:jc w:val="center"/>
            </w:trPr>
          </w:trPrChange>
        </w:trPr>
        <w:tc>
          <w:tcPr>
            <w:tcW w:w="3955" w:type="dxa"/>
            <w:vAlign w:val="center"/>
            <w:tcPrChange w:id="1277" w:author="Mosen Bakhtiari" w:date="2025-10-10T18:23:00Z">
              <w:tcPr>
                <w:tcW w:w="3955" w:type="dxa"/>
                <w:vAlign w:val="center"/>
              </w:tcPr>
            </w:tcPrChange>
          </w:tcPr>
          <w:p w14:paraId="3F9C4EEA" w14:textId="1C59638B" w:rsidR="00AB7626" w:rsidRPr="00BA65B8" w:rsidRDefault="00AB7626" w:rsidP="00FC659E">
            <w:pPr>
              <w:pStyle w:val="a"/>
              <w:rPr>
                <w:ins w:id="1278" w:author="MartaAbkhiz" w:date="2025-09-28T23:21:00Z"/>
                <w:noProof/>
              </w:rPr>
            </w:pPr>
            <w:ins w:id="1279" w:author="Mosen Bakhtiari" w:date="2025-10-10T18:25:00Z">
              <w:r w:rsidRPr="00BA65B8">
                <w:rPr>
                  <w:rFonts w:eastAsia="Times New Roman"/>
                </w:rPr>
                <w:t>Trend= decreasing, Slope= -0.0002</w:t>
              </w:r>
            </w:ins>
            <w:ins w:id="1280" w:author="MartaAbkhiz" w:date="2025-09-28T23:21:00Z">
              <w:del w:id="1281" w:author="Mosen Bakhtiari" w:date="2025-10-10T18:25:00Z">
                <w:r w:rsidRPr="00BA65B8" w:rsidDel="001C409B">
                  <w:delText>Trend= decreasing, Slope= -0.0002</w:delText>
                </w:r>
              </w:del>
            </w:ins>
          </w:p>
        </w:tc>
        <w:tc>
          <w:tcPr>
            <w:tcW w:w="4207" w:type="dxa"/>
            <w:vAlign w:val="center"/>
            <w:tcPrChange w:id="1282" w:author="Mosen Bakhtiari" w:date="2025-10-10T18:23:00Z">
              <w:tcPr>
                <w:tcW w:w="4207" w:type="dxa"/>
                <w:vAlign w:val="center"/>
              </w:tcPr>
            </w:tcPrChange>
          </w:tcPr>
          <w:p w14:paraId="6A8C40B2" w14:textId="2831F197" w:rsidR="00AB7626" w:rsidRPr="00BA65B8" w:rsidRDefault="00AB7626" w:rsidP="00FC659E">
            <w:pPr>
              <w:pStyle w:val="a"/>
              <w:rPr>
                <w:ins w:id="1283" w:author="MartaAbkhiz" w:date="2025-09-28T23:21:00Z"/>
                <w:noProof/>
              </w:rPr>
            </w:pPr>
            <w:ins w:id="1284" w:author="Mosen Bakhtiari" w:date="2025-10-10T18:25:00Z">
              <w:r w:rsidRPr="00BA65B8">
                <w:rPr>
                  <w:szCs w:val="22"/>
                </w:rPr>
                <w:t>Trend= decreasing, Slope= -0.5163</w:t>
              </w:r>
            </w:ins>
            <w:ins w:id="1285" w:author="MartaAbkhiz" w:date="2025-09-28T23:21:00Z">
              <w:del w:id="1286" w:author="Mosen Bakhtiari" w:date="2025-10-10T18:25:00Z">
                <w:r w:rsidRPr="00BA65B8" w:rsidDel="001C409B">
                  <w:delText>Trend= decreasing, Slope= -0.0002</w:delText>
                </w:r>
              </w:del>
            </w:ins>
          </w:p>
        </w:tc>
        <w:tc>
          <w:tcPr>
            <w:tcW w:w="3898" w:type="dxa"/>
            <w:vAlign w:val="center"/>
            <w:tcPrChange w:id="1287" w:author="Mosen Bakhtiari" w:date="2025-10-10T18:23:00Z">
              <w:tcPr>
                <w:tcW w:w="3898" w:type="dxa"/>
                <w:vAlign w:val="center"/>
              </w:tcPr>
            </w:tcPrChange>
          </w:tcPr>
          <w:p w14:paraId="219AD6C4" w14:textId="66036CA8" w:rsidR="00AB7626" w:rsidRPr="00BA65B8" w:rsidRDefault="00AB7626" w:rsidP="00FC659E">
            <w:pPr>
              <w:pStyle w:val="a"/>
              <w:rPr>
                <w:ins w:id="1288" w:author="MartaAbkhiz" w:date="2025-09-28T23:21:00Z"/>
                <w:noProof/>
              </w:rPr>
            </w:pPr>
            <w:ins w:id="1289" w:author="Mosen Bakhtiari" w:date="2025-10-10T18:25:00Z">
              <w:r w:rsidRPr="00AB7626">
                <w:rPr>
                  <w:lang w:val="en-US"/>
                </w:rPr>
                <w:t>Trend= decreasing, Slope= -0.1591</w:t>
              </w:r>
            </w:ins>
            <w:ins w:id="1290" w:author="MartaAbkhiz" w:date="2025-09-28T23:21:00Z">
              <w:del w:id="1291" w:author="Mosen Bakhtiari" w:date="2025-10-10T18:25:00Z">
                <w:r w:rsidRPr="00BA65B8" w:rsidDel="00AB7626">
                  <w:delText>Trend= decreasing, Slope= -0.0002</w:delText>
                </w:r>
              </w:del>
            </w:ins>
          </w:p>
        </w:tc>
      </w:tr>
      <w:tr w:rsidR="00BC134B" w14:paraId="71567C96" w14:textId="77777777" w:rsidTr="00AB7626">
        <w:trPr>
          <w:trHeight w:val="2016"/>
          <w:jc w:val="center"/>
          <w:ins w:id="1292" w:author="MartaAbkhiz" w:date="2025-09-28T23:04:00Z"/>
          <w:trPrChange w:id="1293" w:author="Mosen Bakhtiari" w:date="2025-10-10T18:23:00Z">
            <w:trPr>
              <w:trHeight w:val="2016"/>
              <w:jc w:val="center"/>
            </w:trPr>
          </w:trPrChange>
        </w:trPr>
        <w:tc>
          <w:tcPr>
            <w:tcW w:w="3955" w:type="dxa"/>
            <w:vAlign w:val="center"/>
            <w:tcPrChange w:id="1294" w:author="Mosen Bakhtiari" w:date="2025-10-10T18:23:00Z">
              <w:tcPr>
                <w:tcW w:w="3955" w:type="dxa"/>
                <w:vAlign w:val="center"/>
              </w:tcPr>
            </w:tcPrChange>
          </w:tcPr>
          <w:p w14:paraId="409DF1D2" w14:textId="3A7E5F58" w:rsidR="00BC134B" w:rsidRDefault="007164AE" w:rsidP="00FC659E">
            <w:pPr>
              <w:pStyle w:val="a"/>
              <w:rPr>
                <w:ins w:id="1295" w:author="MartaAbkhiz" w:date="2025-09-28T23:04:00Z"/>
                <w:szCs w:val="22"/>
              </w:rPr>
            </w:pPr>
            <w:ins w:id="1296" w:author="MartaAbkhiz" w:date="2025-09-28T23:21:00Z">
              <w:r w:rsidRPr="00BA65B8">
                <w:rPr>
                  <w:noProof/>
                </w:rPr>
                <w:drawing>
                  <wp:inline distT="0" distB="0" distL="0" distR="0" wp14:anchorId="1D1C85EB" wp14:editId="5B5A4D41">
                    <wp:extent cx="2225216" cy="1203669"/>
                    <wp:effectExtent l="0" t="0" r="3810" b="0"/>
                    <wp:docPr id="364767770" name="Picture 36476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r="4025"/>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297" w:author="Mosen Bakhtiari" w:date="2025-10-10T18:23:00Z">
              <w:tcPr>
                <w:tcW w:w="4207" w:type="dxa"/>
                <w:vAlign w:val="center"/>
              </w:tcPr>
            </w:tcPrChange>
          </w:tcPr>
          <w:p w14:paraId="0652CD73" w14:textId="3AF25E49" w:rsidR="00BC134B" w:rsidRDefault="007164AE" w:rsidP="00FC659E">
            <w:pPr>
              <w:pStyle w:val="a"/>
              <w:rPr>
                <w:ins w:id="1298" w:author="MartaAbkhiz" w:date="2025-09-28T23:04:00Z"/>
                <w:szCs w:val="22"/>
              </w:rPr>
            </w:pPr>
            <w:ins w:id="1299" w:author="MartaAbkhiz" w:date="2025-09-28T23:21:00Z">
              <w:r w:rsidRPr="00BA65B8">
                <w:rPr>
                  <w:noProof/>
                </w:rPr>
                <w:drawing>
                  <wp:inline distT="0" distB="0" distL="0" distR="0" wp14:anchorId="7F17DE72" wp14:editId="0D539A7C">
                    <wp:extent cx="2166819" cy="1136393"/>
                    <wp:effectExtent l="0" t="0" r="5080" b="6985"/>
                    <wp:docPr id="1174384241" name="Picture 117438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r="3967"/>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300" w:author="Mosen Bakhtiari" w:date="2025-10-10T18:23:00Z">
              <w:tcPr>
                <w:tcW w:w="3898" w:type="dxa"/>
                <w:vAlign w:val="center"/>
              </w:tcPr>
            </w:tcPrChange>
          </w:tcPr>
          <w:p w14:paraId="31A0652F" w14:textId="5DE67D3F" w:rsidR="00BC134B" w:rsidRDefault="007164AE" w:rsidP="00FC659E">
            <w:pPr>
              <w:pStyle w:val="a"/>
              <w:rPr>
                <w:ins w:id="1301" w:author="MartaAbkhiz" w:date="2025-09-28T23:04:00Z"/>
                <w:szCs w:val="22"/>
              </w:rPr>
            </w:pPr>
            <w:ins w:id="1302" w:author="MartaAbkhiz" w:date="2025-09-28T23:21:00Z">
              <w:r w:rsidRPr="00BA65B8">
                <w:rPr>
                  <w:noProof/>
                </w:rPr>
                <w:drawing>
                  <wp:inline distT="0" distB="0" distL="0" distR="0" wp14:anchorId="6E5FCEB3" wp14:editId="3DF8D015">
                    <wp:extent cx="2266787" cy="1156272"/>
                    <wp:effectExtent l="0" t="0" r="635" b="6350"/>
                    <wp:docPr id="1280235676" name="Picture 128023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r="3930"/>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93608" w14:paraId="3EC33B7E" w14:textId="77777777" w:rsidTr="007A0B4D">
        <w:trPr>
          <w:trHeight w:val="710"/>
          <w:jc w:val="center"/>
          <w:ins w:id="1303" w:author="MartaAbkhiz" w:date="2025-09-28T23:22:00Z"/>
          <w:trPrChange w:id="1304" w:author="Mosen Bakhtiari" w:date="2025-10-10T18:36:00Z">
            <w:trPr>
              <w:trHeight w:val="2016"/>
              <w:jc w:val="center"/>
            </w:trPr>
          </w:trPrChange>
        </w:trPr>
        <w:tc>
          <w:tcPr>
            <w:tcW w:w="3955" w:type="dxa"/>
            <w:vAlign w:val="center"/>
            <w:tcPrChange w:id="1305" w:author="Mosen Bakhtiari" w:date="2025-10-10T18:36:00Z">
              <w:tcPr>
                <w:tcW w:w="3955" w:type="dxa"/>
                <w:vAlign w:val="center"/>
              </w:tcPr>
            </w:tcPrChange>
          </w:tcPr>
          <w:p w14:paraId="796C9796" w14:textId="6B942E4A" w:rsidR="00593608" w:rsidRPr="00BA65B8" w:rsidRDefault="00593608" w:rsidP="00FC659E">
            <w:pPr>
              <w:pStyle w:val="a"/>
              <w:rPr>
                <w:ins w:id="1306" w:author="MartaAbkhiz" w:date="2025-09-28T23:22:00Z"/>
                <w:noProof/>
              </w:rPr>
            </w:pPr>
            <w:ins w:id="1307" w:author="Mosen Bakhtiari" w:date="2025-10-10T18:25:00Z">
              <w:r w:rsidRPr="00AB7626">
                <w:rPr>
                  <w:lang w:val="en-US"/>
                </w:rPr>
                <w:lastRenderedPageBreak/>
                <w:t>No trend</w:t>
              </w:r>
            </w:ins>
            <w:ins w:id="1308" w:author="MartaAbkhiz" w:date="2025-09-28T23:22:00Z">
              <w:del w:id="1309" w:author="Mosen Bakhtiari" w:date="2025-10-10T18:25:00Z">
                <w:r w:rsidRPr="00BA65B8" w:rsidDel="00AB7626">
                  <w:delText>Trend= decreasing, Slope= -0.0002</w:delText>
                </w:r>
              </w:del>
            </w:ins>
          </w:p>
        </w:tc>
        <w:tc>
          <w:tcPr>
            <w:tcW w:w="4207" w:type="dxa"/>
            <w:vAlign w:val="center"/>
            <w:tcPrChange w:id="1310" w:author="Mosen Bakhtiari" w:date="2025-10-10T18:36:00Z">
              <w:tcPr>
                <w:tcW w:w="4207" w:type="dxa"/>
                <w:vAlign w:val="center"/>
              </w:tcPr>
            </w:tcPrChange>
          </w:tcPr>
          <w:p w14:paraId="56004283" w14:textId="15CD838A" w:rsidR="00593608" w:rsidRPr="007A0B4D" w:rsidRDefault="00593608" w:rsidP="007A0B4D">
            <w:pPr>
              <w:spacing w:after="240"/>
              <w:jc w:val="center"/>
              <w:rPr>
                <w:ins w:id="1311" w:author="MartaAbkhiz" w:date="2025-09-28T23:22:00Z"/>
                <w:rFonts w:ascii="Georgia" w:hAnsi="Georgia" w:cstheme="minorHAnsi"/>
                <w:rPrChange w:id="1312" w:author="Mosen Bakhtiari" w:date="2025-10-10T18:38:00Z">
                  <w:rPr>
                    <w:ins w:id="1313" w:author="MartaAbkhiz" w:date="2025-09-28T23:22:00Z"/>
                    <w:noProof/>
                  </w:rPr>
                </w:rPrChange>
              </w:rPr>
              <w:pPrChange w:id="1314" w:author="Mosen Bakhtiari" w:date="2025-10-10T18:38:00Z">
                <w:pPr>
                  <w:pStyle w:val="a"/>
                  <w:jc w:val="right"/>
                </w:pPr>
              </w:pPrChange>
            </w:pPr>
            <w:ins w:id="1315" w:author="Mosen Bakhtiari" w:date="2025-10-10T18:30:00Z">
              <w:r w:rsidRPr="00BA65B8">
                <w:rPr>
                  <w:rFonts w:ascii="Georgia" w:hAnsi="Georgia" w:cstheme="minorHAnsi"/>
                </w:rPr>
                <w:t>Trend= decreasing, Slope= -0.0037</w:t>
              </w:r>
            </w:ins>
            <w:ins w:id="1316" w:author="MartaAbkhiz" w:date="2025-09-28T23:22:00Z">
              <w:del w:id="1317" w:author="Mosen Bakhtiari" w:date="2025-10-10T18:26:00Z">
                <w:r w:rsidRPr="00BA65B8" w:rsidDel="00AB7626">
                  <w:delText>Trend= decreasing, Slope= -0.0002</w:delText>
                </w:r>
              </w:del>
            </w:ins>
          </w:p>
        </w:tc>
        <w:tc>
          <w:tcPr>
            <w:tcW w:w="3898" w:type="dxa"/>
            <w:vAlign w:val="center"/>
            <w:tcPrChange w:id="1318" w:author="Mosen Bakhtiari" w:date="2025-10-10T18:36:00Z">
              <w:tcPr>
                <w:tcW w:w="3898" w:type="dxa"/>
                <w:vAlign w:val="center"/>
              </w:tcPr>
            </w:tcPrChange>
          </w:tcPr>
          <w:p w14:paraId="63048084" w14:textId="1DC1636C" w:rsidR="00593608" w:rsidRPr="00BA65B8" w:rsidRDefault="00593608" w:rsidP="00FC659E">
            <w:pPr>
              <w:pStyle w:val="a"/>
              <w:rPr>
                <w:ins w:id="1319" w:author="MartaAbkhiz" w:date="2025-09-28T23:22:00Z"/>
                <w:noProof/>
              </w:rPr>
            </w:pPr>
            <w:ins w:id="1320" w:author="Mosen Bakhtiari" w:date="2025-10-10T18:30:00Z">
              <w:r w:rsidRPr="00BA65B8">
                <w:rPr>
                  <w:szCs w:val="22"/>
                </w:rPr>
                <w:t>Trend= decreasing, Slope= -0.0863</w:t>
              </w:r>
            </w:ins>
            <w:ins w:id="1321" w:author="MartaAbkhiz" w:date="2025-09-28T23:22:00Z">
              <w:del w:id="1322" w:author="Mosen Bakhtiari" w:date="2025-10-10T18:30:00Z">
                <w:r w:rsidRPr="00BA65B8" w:rsidDel="004F29C2">
                  <w:delText>Trend= decreasing, Slope= -0.0002</w:delText>
                </w:r>
              </w:del>
            </w:ins>
          </w:p>
        </w:tc>
      </w:tr>
      <w:tr w:rsidR="00BC134B" w14:paraId="60397E04" w14:textId="77777777" w:rsidTr="00AB7626">
        <w:trPr>
          <w:trHeight w:val="2016"/>
          <w:jc w:val="center"/>
          <w:ins w:id="1323" w:author="MartaAbkhiz" w:date="2025-09-28T23:04:00Z"/>
          <w:trPrChange w:id="1324" w:author="Mosen Bakhtiari" w:date="2025-10-10T18:23:00Z">
            <w:trPr>
              <w:trHeight w:val="2016"/>
              <w:jc w:val="center"/>
            </w:trPr>
          </w:trPrChange>
        </w:trPr>
        <w:tc>
          <w:tcPr>
            <w:tcW w:w="3955" w:type="dxa"/>
            <w:vAlign w:val="center"/>
            <w:tcPrChange w:id="1325" w:author="Mosen Bakhtiari" w:date="2025-10-10T18:23:00Z">
              <w:tcPr>
                <w:tcW w:w="3955" w:type="dxa"/>
                <w:vAlign w:val="center"/>
              </w:tcPr>
            </w:tcPrChange>
          </w:tcPr>
          <w:p w14:paraId="1DF66F65" w14:textId="3049D4B9" w:rsidR="00BC134B" w:rsidRDefault="007164AE" w:rsidP="00FC659E">
            <w:pPr>
              <w:pStyle w:val="a"/>
              <w:rPr>
                <w:ins w:id="1326" w:author="MartaAbkhiz" w:date="2025-09-28T23:04:00Z"/>
                <w:szCs w:val="22"/>
              </w:rPr>
            </w:pPr>
            <w:ins w:id="1327" w:author="MartaAbkhiz" w:date="2025-09-28T23:21:00Z">
              <w:r w:rsidRPr="00BA65B8">
                <w:rPr>
                  <w:noProof/>
                </w:rPr>
                <w:drawing>
                  <wp:inline distT="0" distB="0" distL="0" distR="0" wp14:anchorId="1B72957A" wp14:editId="4FD51E50">
                    <wp:extent cx="2303670" cy="1205106"/>
                    <wp:effectExtent l="0" t="0" r="1905" b="0"/>
                    <wp:docPr id="1522247690" name="Picture 15222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r="3723"/>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328" w:author="Mosen Bakhtiari" w:date="2025-10-10T18:23:00Z">
              <w:tcPr>
                <w:tcW w:w="4207" w:type="dxa"/>
                <w:vAlign w:val="center"/>
              </w:tcPr>
            </w:tcPrChange>
          </w:tcPr>
          <w:p w14:paraId="121C348F" w14:textId="3C2B6327" w:rsidR="00BC134B" w:rsidRDefault="007164AE" w:rsidP="00FC659E">
            <w:pPr>
              <w:pStyle w:val="a"/>
              <w:rPr>
                <w:ins w:id="1329" w:author="MartaAbkhiz" w:date="2025-09-28T23:04:00Z"/>
                <w:szCs w:val="22"/>
              </w:rPr>
            </w:pPr>
            <w:ins w:id="1330" w:author="MartaAbkhiz" w:date="2025-09-28T23:21:00Z">
              <w:r w:rsidRPr="00BA65B8">
                <w:rPr>
                  <w:noProof/>
                </w:rPr>
                <w:drawing>
                  <wp:inline distT="0" distB="0" distL="0" distR="0" wp14:anchorId="6787AC9A" wp14:editId="72EB8187">
                    <wp:extent cx="2267600" cy="1189248"/>
                    <wp:effectExtent l="0" t="0" r="0" b="0"/>
                    <wp:docPr id="483004695" name="Picture 48300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r="3967"/>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331" w:author="Mosen Bakhtiari" w:date="2025-10-10T18:23:00Z">
              <w:tcPr>
                <w:tcW w:w="3898" w:type="dxa"/>
                <w:vAlign w:val="center"/>
              </w:tcPr>
            </w:tcPrChange>
          </w:tcPr>
          <w:p w14:paraId="5F1914A2" w14:textId="1A65EDEB" w:rsidR="00BC134B" w:rsidRDefault="007164AE" w:rsidP="00FC659E">
            <w:pPr>
              <w:pStyle w:val="a"/>
              <w:rPr>
                <w:ins w:id="1332" w:author="MartaAbkhiz" w:date="2025-09-28T23:04:00Z"/>
                <w:szCs w:val="22"/>
              </w:rPr>
            </w:pPr>
            <w:ins w:id="1333" w:author="MartaAbkhiz" w:date="2025-09-28T23:21:00Z">
              <w:r w:rsidRPr="00BA65B8">
                <w:rPr>
                  <w:noProof/>
                </w:rPr>
                <w:drawing>
                  <wp:inline distT="0" distB="0" distL="0" distR="0" wp14:anchorId="53650A97" wp14:editId="2D8C1AC3">
                    <wp:extent cx="2227288" cy="1168106"/>
                    <wp:effectExtent l="0" t="0" r="1905" b="0"/>
                    <wp:docPr id="873732785" name="Picture 8737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r="3967"/>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A950AF" w14:paraId="6D923E0A" w14:textId="77777777" w:rsidTr="00AB7626">
        <w:trPr>
          <w:trHeight w:val="144"/>
          <w:jc w:val="center"/>
          <w:ins w:id="1334" w:author="MartaAbkhiz" w:date="2025-09-28T23:22:00Z"/>
          <w:trPrChange w:id="1335" w:author="Mosen Bakhtiari" w:date="2025-10-10T18:23:00Z">
            <w:trPr>
              <w:trHeight w:val="2016"/>
              <w:jc w:val="center"/>
            </w:trPr>
          </w:trPrChange>
        </w:trPr>
        <w:tc>
          <w:tcPr>
            <w:tcW w:w="3955" w:type="dxa"/>
            <w:vAlign w:val="center"/>
            <w:tcPrChange w:id="1336" w:author="Mosen Bakhtiari" w:date="2025-10-10T18:23:00Z">
              <w:tcPr>
                <w:tcW w:w="3955" w:type="dxa"/>
                <w:vAlign w:val="center"/>
              </w:tcPr>
            </w:tcPrChange>
          </w:tcPr>
          <w:p w14:paraId="72BC0423" w14:textId="4E7F4755" w:rsidR="00A950AF" w:rsidRPr="00BA65B8" w:rsidRDefault="00A950AF" w:rsidP="00FC659E">
            <w:pPr>
              <w:pStyle w:val="a"/>
              <w:rPr>
                <w:ins w:id="1337" w:author="MartaAbkhiz" w:date="2025-09-28T23:22:00Z"/>
                <w:noProof/>
              </w:rPr>
            </w:pPr>
            <w:ins w:id="1338" w:author="Mosen Bakhtiari" w:date="2025-10-10T18:31:00Z">
              <w:r w:rsidRPr="00BA65B8">
                <w:rPr>
                  <w:szCs w:val="22"/>
                </w:rPr>
                <w:t>Trend= decreasing, Slope= -0.0077</w:t>
              </w:r>
            </w:ins>
            <w:ins w:id="1339" w:author="MartaAbkhiz" w:date="2025-09-28T23:22:00Z">
              <w:del w:id="1340" w:author="Mosen Bakhtiari" w:date="2025-10-10T18:31:00Z">
                <w:r w:rsidRPr="00BA65B8" w:rsidDel="00DA19A2">
                  <w:delText>Trend= decreasing, Slope= -0.0002</w:delText>
                </w:r>
              </w:del>
            </w:ins>
          </w:p>
        </w:tc>
        <w:tc>
          <w:tcPr>
            <w:tcW w:w="4207" w:type="dxa"/>
            <w:vAlign w:val="center"/>
            <w:tcPrChange w:id="1341" w:author="Mosen Bakhtiari" w:date="2025-10-10T18:23:00Z">
              <w:tcPr>
                <w:tcW w:w="4207" w:type="dxa"/>
                <w:vAlign w:val="center"/>
              </w:tcPr>
            </w:tcPrChange>
          </w:tcPr>
          <w:p w14:paraId="31F7A129" w14:textId="51C6F057" w:rsidR="00A950AF" w:rsidRPr="00BA65B8" w:rsidRDefault="00A950AF" w:rsidP="00FC659E">
            <w:pPr>
              <w:pStyle w:val="a"/>
              <w:rPr>
                <w:ins w:id="1342" w:author="MartaAbkhiz" w:date="2025-09-28T23:22:00Z"/>
                <w:noProof/>
              </w:rPr>
            </w:pPr>
            <w:ins w:id="1343" w:author="Mosen Bakhtiari" w:date="2025-10-10T18:31:00Z">
              <w:r w:rsidRPr="00BA65B8">
                <w:t>Trend= decreasing, Slope= -0.</w:t>
              </w:r>
              <w:r w:rsidRPr="00BA65B8">
                <w:rPr>
                  <w:rFonts w:eastAsiaTheme="minorHAnsi"/>
                </w:rPr>
                <w:t xml:space="preserve"> </w:t>
              </w:r>
              <w:r w:rsidRPr="00BA65B8">
                <w:t>0053</w:t>
              </w:r>
            </w:ins>
            <w:ins w:id="1344" w:author="MartaAbkhiz" w:date="2025-09-28T23:22:00Z">
              <w:del w:id="1345" w:author="Mosen Bakhtiari" w:date="2025-10-10T18:31:00Z">
                <w:r w:rsidRPr="00BA65B8" w:rsidDel="00DA19A2">
                  <w:delText>Trend= decreasing, Slope= -0.0002</w:delText>
                </w:r>
              </w:del>
            </w:ins>
          </w:p>
        </w:tc>
        <w:tc>
          <w:tcPr>
            <w:tcW w:w="3898" w:type="dxa"/>
            <w:vAlign w:val="center"/>
            <w:tcPrChange w:id="1346" w:author="Mosen Bakhtiari" w:date="2025-10-10T18:23:00Z">
              <w:tcPr>
                <w:tcW w:w="3898" w:type="dxa"/>
                <w:vAlign w:val="center"/>
              </w:tcPr>
            </w:tcPrChange>
          </w:tcPr>
          <w:p w14:paraId="03EE71D9" w14:textId="2BB202B4" w:rsidR="00A950AF" w:rsidRPr="00BA65B8" w:rsidRDefault="00C614AD" w:rsidP="00FC659E">
            <w:pPr>
              <w:pStyle w:val="a"/>
              <w:rPr>
                <w:ins w:id="1347" w:author="MartaAbkhiz" w:date="2025-09-28T23:22:00Z"/>
                <w:noProof/>
              </w:rPr>
            </w:pPr>
            <w:ins w:id="1348" w:author="Mosen Bakhtiari" w:date="2025-10-10T18:31:00Z">
              <w:r w:rsidRPr="00C614AD">
                <w:rPr>
                  <w:lang w:val="en-US"/>
                </w:rPr>
                <w:t>No trend</w:t>
              </w:r>
            </w:ins>
            <w:ins w:id="1349" w:author="MartaAbkhiz" w:date="2025-09-28T23:22:00Z">
              <w:del w:id="1350" w:author="Mosen Bakhtiari" w:date="2025-10-10T18:31:00Z">
                <w:r w:rsidR="00A950AF" w:rsidRPr="00BA65B8" w:rsidDel="00C614AD">
                  <w:delText>Trend= decreasing, Slope= -0.0002</w:delText>
                </w:r>
              </w:del>
            </w:ins>
          </w:p>
        </w:tc>
      </w:tr>
      <w:tr w:rsidR="00BC134B" w14:paraId="0DAF1513" w14:textId="77777777" w:rsidTr="00AB7626">
        <w:trPr>
          <w:trHeight w:val="2016"/>
          <w:jc w:val="center"/>
          <w:ins w:id="1351" w:author="MartaAbkhiz" w:date="2025-09-28T23:04:00Z"/>
          <w:trPrChange w:id="1352" w:author="Mosen Bakhtiari" w:date="2025-10-10T18:23:00Z">
            <w:trPr>
              <w:trHeight w:val="2016"/>
              <w:jc w:val="center"/>
            </w:trPr>
          </w:trPrChange>
        </w:trPr>
        <w:tc>
          <w:tcPr>
            <w:tcW w:w="3955" w:type="dxa"/>
            <w:vAlign w:val="center"/>
            <w:tcPrChange w:id="1353" w:author="Mosen Bakhtiari" w:date="2025-10-10T18:23:00Z">
              <w:tcPr>
                <w:tcW w:w="3955" w:type="dxa"/>
                <w:vAlign w:val="center"/>
              </w:tcPr>
            </w:tcPrChange>
          </w:tcPr>
          <w:p w14:paraId="18A44043" w14:textId="7207FB11" w:rsidR="00BC134B" w:rsidRDefault="00115049" w:rsidP="00FC659E">
            <w:pPr>
              <w:pStyle w:val="a"/>
              <w:rPr>
                <w:ins w:id="1354" w:author="MartaAbkhiz" w:date="2025-09-28T23:04:00Z"/>
                <w:szCs w:val="22"/>
              </w:rPr>
            </w:pPr>
            <w:ins w:id="1355" w:author="Mosen Bakhtiari" w:date="2025-10-10T18:21:00Z">
              <w:r w:rsidRPr="00BA65B8">
                <w:rPr>
                  <w:noProof/>
                </w:rPr>
                <w:drawing>
                  <wp:inline distT="0" distB="0" distL="0" distR="0" wp14:anchorId="3737B815" wp14:editId="563AEC67">
                    <wp:extent cx="2340201" cy="1252675"/>
                    <wp:effectExtent l="0" t="0" r="3175" b="5080"/>
                    <wp:docPr id="476407346" name="Picture 47640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r="4034"/>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ins>
            <w:ins w:id="1356" w:author="MartaAbkhiz" w:date="2025-09-28T23:21:00Z">
              <w:del w:id="1357" w:author="Mosen Bakhtiari" w:date="2025-10-10T18:21:00Z">
                <w:r w:rsidR="007164AE" w:rsidRPr="00BA65B8" w:rsidDel="00115049">
                  <w:rPr>
                    <w:noProof/>
                  </w:rPr>
                  <w:drawing>
                    <wp:inline distT="0" distB="0" distL="0" distR="0" wp14:anchorId="27C29695" wp14:editId="5F5DD703">
                      <wp:extent cx="2168581" cy="1092203"/>
                      <wp:effectExtent l="0" t="0" r="3175" b="0"/>
                      <wp:docPr id="1845146866" name="Picture 184514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6866" name="Picture 1845146866"/>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358" w:author="Mosen Bakhtiari" w:date="2025-10-10T18:23:00Z">
              <w:tcPr>
                <w:tcW w:w="4207" w:type="dxa"/>
                <w:vAlign w:val="center"/>
              </w:tcPr>
            </w:tcPrChange>
          </w:tcPr>
          <w:p w14:paraId="704217E3" w14:textId="130E4C1D" w:rsidR="00BC134B" w:rsidRDefault="00115049" w:rsidP="00FC659E">
            <w:pPr>
              <w:pStyle w:val="a"/>
              <w:rPr>
                <w:ins w:id="1359" w:author="MartaAbkhiz" w:date="2025-09-28T23:04:00Z"/>
                <w:szCs w:val="22"/>
              </w:rPr>
            </w:pPr>
            <w:ins w:id="1360" w:author="Mosen Bakhtiari" w:date="2025-10-10T18:21:00Z">
              <w:r w:rsidRPr="00BA65B8">
                <w:rPr>
                  <w:noProof/>
                </w:rPr>
                <w:drawing>
                  <wp:inline distT="0" distB="0" distL="0" distR="0" wp14:anchorId="268AAEC2" wp14:editId="4E8EC57B">
                    <wp:extent cx="2352070" cy="1236687"/>
                    <wp:effectExtent l="0" t="0" r="0" b="1905"/>
                    <wp:docPr id="257150242" name="Picture 25715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 r="4210"/>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ins>
            <w:ins w:id="1361" w:author="MartaAbkhiz" w:date="2025-09-28T23:21:00Z">
              <w:del w:id="1362" w:author="Mosen Bakhtiari" w:date="2025-10-10T18:21:00Z">
                <w:r w:rsidR="007164AE" w:rsidRPr="00BA65B8" w:rsidDel="00115049">
                  <w:rPr>
                    <w:noProof/>
                  </w:rPr>
                  <w:drawing>
                    <wp:inline distT="0" distB="0" distL="0" distR="0" wp14:anchorId="23B270E7" wp14:editId="632847B8">
                      <wp:extent cx="2126180" cy="1092203"/>
                      <wp:effectExtent l="0" t="0" r="7620" b="0"/>
                      <wp:docPr id="1029650939" name="Picture 10296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a:blip r:embed="rId228" cstate="print">
                                <a:extLst>
                                  <a:ext uri="{28A0092B-C50C-407E-A947-70E740481C1C}">
                                    <a14:useLocalDpi xmlns:a14="http://schemas.microsoft.com/office/drawing/2010/main" val="0"/>
                                  </a:ext>
                                </a:extLst>
                              </a:blip>
                              <a:stretch>
                                <a:fillRect/>
                              </a:stretch>
                            </pic:blipFill>
                            <pic:spPr bwMode="auto">
                              <a:xfrm>
                                <a:off x="0" y="0"/>
                                <a:ext cx="2126180"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363" w:author="Mosen Bakhtiari" w:date="2025-10-10T18:23:00Z">
              <w:tcPr>
                <w:tcW w:w="3898" w:type="dxa"/>
                <w:vAlign w:val="center"/>
              </w:tcPr>
            </w:tcPrChange>
          </w:tcPr>
          <w:p w14:paraId="329B5F98" w14:textId="2828B326" w:rsidR="00BC134B" w:rsidRDefault="00115049" w:rsidP="00FC659E">
            <w:pPr>
              <w:pStyle w:val="a"/>
              <w:rPr>
                <w:ins w:id="1364" w:author="MartaAbkhiz" w:date="2025-09-28T23:04:00Z"/>
                <w:szCs w:val="22"/>
              </w:rPr>
            </w:pPr>
            <w:ins w:id="1365" w:author="Mosen Bakhtiari" w:date="2025-10-10T18:21:00Z">
              <w:r w:rsidRPr="00BA65B8">
                <w:rPr>
                  <w:noProof/>
                </w:rPr>
                <w:drawing>
                  <wp:inline distT="0" distB="0" distL="0" distR="0" wp14:anchorId="3C6D8F1F" wp14:editId="510BD8F3">
                    <wp:extent cx="2287806" cy="1215184"/>
                    <wp:effectExtent l="0" t="0" r="0" b="4445"/>
                    <wp:docPr id="946628502" name="Picture 94662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r="3288"/>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ins>
            <w:ins w:id="1366" w:author="MartaAbkhiz" w:date="2025-09-28T23:21:00Z">
              <w:del w:id="1367" w:author="Mosen Bakhtiari" w:date="2025-10-10T18:21:00Z">
                <w:r w:rsidR="007164AE" w:rsidRPr="00BA65B8" w:rsidDel="00115049">
                  <w:rPr>
                    <w:noProof/>
                  </w:rPr>
                  <w:drawing>
                    <wp:inline distT="0" distB="0" distL="0" distR="0" wp14:anchorId="7B8CBE86" wp14:editId="4ECE8099">
                      <wp:extent cx="2168581" cy="1092203"/>
                      <wp:effectExtent l="0" t="0" r="3175" b="0"/>
                      <wp:docPr id="1144826781" name="Picture 114482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164AE" w14:paraId="52745860" w14:textId="77777777" w:rsidTr="00AB7626">
        <w:trPr>
          <w:trHeight w:val="288"/>
          <w:jc w:val="center"/>
          <w:ins w:id="1368" w:author="MartaAbkhiz" w:date="2025-09-28T23:22:00Z"/>
          <w:trPrChange w:id="1369" w:author="Mosen Bakhtiari" w:date="2025-10-10T18:23:00Z">
            <w:trPr>
              <w:trHeight w:val="2016"/>
              <w:jc w:val="center"/>
            </w:trPr>
          </w:trPrChange>
        </w:trPr>
        <w:tc>
          <w:tcPr>
            <w:tcW w:w="3955" w:type="dxa"/>
            <w:vAlign w:val="center"/>
            <w:tcPrChange w:id="1370" w:author="Mosen Bakhtiari" w:date="2025-10-10T18:23:00Z">
              <w:tcPr>
                <w:tcW w:w="3955" w:type="dxa"/>
                <w:vAlign w:val="center"/>
              </w:tcPr>
            </w:tcPrChange>
          </w:tcPr>
          <w:p w14:paraId="5CB0A9A1" w14:textId="74B66CF3" w:rsidR="007164AE" w:rsidRPr="00BA65B8" w:rsidRDefault="00C614AD" w:rsidP="00FC659E">
            <w:pPr>
              <w:pStyle w:val="a"/>
              <w:rPr>
                <w:ins w:id="1371" w:author="MartaAbkhiz" w:date="2025-09-28T23:22:00Z"/>
                <w:noProof/>
              </w:rPr>
            </w:pPr>
            <w:ins w:id="1372" w:author="Mosen Bakhtiari" w:date="2025-10-10T18:32:00Z">
              <w:r w:rsidRPr="00C614AD">
                <w:t>Trend= decreasing, Slope= -0.0039</w:t>
              </w:r>
            </w:ins>
            <w:ins w:id="1373" w:author="MartaAbkhiz" w:date="2025-09-28T23:22:00Z">
              <w:del w:id="1374" w:author="Mosen Bakhtiari" w:date="2025-10-10T18:32:00Z">
                <w:r w:rsidR="007164AE" w:rsidRPr="00BA65B8" w:rsidDel="00C614AD">
                  <w:delText>Trend= decreasing, Slope= -0.0002</w:delText>
                </w:r>
              </w:del>
            </w:ins>
          </w:p>
        </w:tc>
        <w:tc>
          <w:tcPr>
            <w:tcW w:w="4207" w:type="dxa"/>
            <w:vAlign w:val="center"/>
            <w:tcPrChange w:id="1375" w:author="Mosen Bakhtiari" w:date="2025-10-10T18:23:00Z">
              <w:tcPr>
                <w:tcW w:w="4207" w:type="dxa"/>
                <w:vAlign w:val="center"/>
              </w:tcPr>
            </w:tcPrChange>
          </w:tcPr>
          <w:p w14:paraId="00685EF5" w14:textId="17FE6D49" w:rsidR="007164AE" w:rsidRPr="00BA65B8" w:rsidRDefault="00C614AD" w:rsidP="00FC659E">
            <w:pPr>
              <w:pStyle w:val="a"/>
              <w:rPr>
                <w:ins w:id="1376" w:author="MartaAbkhiz" w:date="2025-09-28T23:22:00Z"/>
                <w:noProof/>
              </w:rPr>
            </w:pPr>
            <w:ins w:id="1377" w:author="Mosen Bakhtiari" w:date="2025-10-10T18:32:00Z">
              <w:r w:rsidRPr="00C614AD">
                <w:rPr>
                  <w:lang w:val="en-US"/>
                </w:rPr>
                <w:t>Trend= decreasing, Slope= -0.0001</w:t>
              </w:r>
            </w:ins>
            <w:ins w:id="1378" w:author="MartaAbkhiz" w:date="2025-09-28T23:22:00Z">
              <w:del w:id="1379" w:author="Mosen Bakhtiari" w:date="2025-10-10T18:32:00Z">
                <w:r w:rsidR="007164AE" w:rsidRPr="00BA65B8" w:rsidDel="00C614AD">
                  <w:delText>Trend= decreasing, Slope= -0.0002</w:delText>
                </w:r>
              </w:del>
            </w:ins>
          </w:p>
        </w:tc>
        <w:tc>
          <w:tcPr>
            <w:tcW w:w="3898" w:type="dxa"/>
            <w:vAlign w:val="center"/>
            <w:tcPrChange w:id="1380" w:author="Mosen Bakhtiari" w:date="2025-10-10T18:23:00Z">
              <w:tcPr>
                <w:tcW w:w="3898" w:type="dxa"/>
                <w:vAlign w:val="center"/>
              </w:tcPr>
            </w:tcPrChange>
          </w:tcPr>
          <w:p w14:paraId="3F0F8BD6" w14:textId="4FF711CF" w:rsidR="007164AE" w:rsidRPr="00BA65B8" w:rsidRDefault="00CD4C5C" w:rsidP="00FC659E">
            <w:pPr>
              <w:pStyle w:val="a"/>
              <w:rPr>
                <w:ins w:id="1381" w:author="MartaAbkhiz" w:date="2025-09-28T23:22:00Z"/>
                <w:noProof/>
              </w:rPr>
            </w:pPr>
            <w:ins w:id="1382" w:author="Mosen Bakhtiari" w:date="2025-10-10T18:40:00Z">
              <w:r w:rsidRPr="00CD4C5C">
                <w:rPr>
                  <w:lang w:val="en-US"/>
                </w:rPr>
                <w:t>Trend= decreasing, Slope= -0.0001</w:t>
              </w:r>
            </w:ins>
            <w:ins w:id="1383" w:author="MartaAbkhiz" w:date="2025-09-28T23:22:00Z">
              <w:del w:id="1384" w:author="Mosen Bakhtiari" w:date="2025-10-10T18:40:00Z">
                <w:r w:rsidR="007164AE" w:rsidRPr="00BA65B8" w:rsidDel="00CD4C5C">
                  <w:delText>Trend= decreasing, Slope= -0.0002</w:delText>
                </w:r>
              </w:del>
            </w:ins>
          </w:p>
        </w:tc>
      </w:tr>
    </w:tbl>
    <w:p w14:paraId="53862B74" w14:textId="77777777" w:rsidR="005F1C3A" w:rsidRPr="00BA65B8" w:rsidRDefault="005F1C3A" w:rsidP="005F1C3A">
      <w:pPr>
        <w:spacing w:after="0" w:line="240" w:lineRule="auto"/>
        <w:jc w:val="center"/>
        <w:rPr>
          <w:moveTo w:id="1385" w:author="Mosen Bakhtiari" w:date="2025-10-10T18:41:00Z"/>
          <w:rFonts w:ascii="Georgia" w:hAnsi="Georgia" w:cstheme="minorHAnsi"/>
        </w:rPr>
      </w:pPr>
      <w:moveToRangeStart w:id="1386" w:author="Mosen Bakhtiari" w:date="2025-10-10T18:41:00Z" w:name="move211014128"/>
      <w:moveTo w:id="1387" w:author="Mosen Bakhtiari" w:date="2025-10-10T18:41:00Z">
        <w:r w:rsidRPr="00BA65B8">
          <w:rPr>
            <w:rFonts w:ascii="Georgia" w:hAnsi="Georgia" w:cstheme="minorHAnsi"/>
          </w:rPr>
          <w:t xml:space="preserve">Fig. </w:t>
        </w:r>
        <w:r>
          <w:rPr>
            <w:rFonts w:ascii="Georgia" w:hAnsi="Georgia" w:cstheme="minorHAnsi"/>
          </w:rPr>
          <w:t>13</w:t>
        </w:r>
        <w:r w:rsidRPr="00BA65B8">
          <w:rPr>
            <w:rFonts w:ascii="Georgia" w:hAnsi="Georgia" w:cstheme="minorHAnsi"/>
          </w:rPr>
          <w:t>. The monthly discharge trend of the far-dam stations during 1979 to 2022.</w:t>
        </w:r>
      </w:moveTo>
    </w:p>
    <w:moveToRangeEnd w:id="1386"/>
    <w:p w14:paraId="3C24BA23" w14:textId="77777777" w:rsidR="00B079A7" w:rsidRPr="00BA65B8" w:rsidRDefault="00B079A7" w:rsidP="00B079A7">
      <w:pPr>
        <w:rPr>
          <w:rFonts w:ascii="Georgia" w:hAnsi="Georgia" w:cstheme="minorHAnsi"/>
        </w:rPr>
      </w:pPr>
    </w:p>
    <w:p w14:paraId="6805B69D" w14:textId="77777777" w:rsidR="00B079A7" w:rsidRPr="00BA65B8" w:rsidRDefault="00B079A7" w:rsidP="00B079A7">
      <w:pPr>
        <w:rPr>
          <w:rFonts w:ascii="Georgia" w:hAnsi="Georgia"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6403"/>
      </w:tblGrid>
      <w:tr w:rsidR="00B079A7" w:rsidRPr="00BA65B8" w:rsidDel="00FC659E" w14:paraId="56AF3667" w14:textId="6D4FA34C" w:rsidTr="00C738C2">
        <w:trPr>
          <w:trHeight w:val="3824"/>
          <w:jc w:val="center"/>
          <w:del w:id="1388" w:author="Mosen Bakhtiari" w:date="2025-10-10T19:32:00Z"/>
        </w:trPr>
        <w:tc>
          <w:tcPr>
            <w:tcW w:w="6131" w:type="dxa"/>
            <w:vAlign w:val="center"/>
          </w:tcPr>
          <w:p w14:paraId="3E3BA670" w14:textId="4CC29D9B" w:rsidR="00B079A7" w:rsidRPr="00BA65B8" w:rsidDel="00FC659E" w:rsidRDefault="00B079A7" w:rsidP="002E702C">
            <w:pPr>
              <w:spacing w:after="240"/>
              <w:jc w:val="center"/>
              <w:rPr>
                <w:del w:id="1389" w:author="Mosen Bakhtiari" w:date="2025-10-10T19:32:00Z"/>
                <w:rFonts w:ascii="Georgia" w:hAnsi="Georgia" w:cstheme="minorHAnsi"/>
              </w:rPr>
            </w:pPr>
            <w:del w:id="1390" w:author="Mosen Bakhtiari" w:date="2025-10-10T19:32:00Z">
              <w:r w:rsidRPr="00BA65B8" w:rsidDel="00FC659E">
                <w:rPr>
                  <w:rFonts w:ascii="Georgia" w:hAnsi="Georgia" w:cstheme="minorHAnsi"/>
                  <w:noProof/>
                </w:rPr>
                <w:drawing>
                  <wp:inline distT="0" distB="0" distL="0" distR="0" wp14:anchorId="277B0E05" wp14:editId="01580134">
                    <wp:extent cx="3588004" cy="999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231" cstate="screen">
                              <a:extLst>
                                <a:ext uri="{28A0092B-C50C-407E-A947-70E740481C1C}">
                                  <a14:useLocalDpi xmlns:a14="http://schemas.microsoft.com/office/drawing/2010/main"/>
                                </a:ext>
                              </a:extLst>
                            </a:blip>
                            <a:srcRect/>
                            <a:stretch/>
                          </pic:blipFill>
                          <pic:spPr bwMode="auto">
                            <a:xfrm>
                              <a:off x="0" y="0"/>
                              <a:ext cx="3657411" cy="1018794"/>
                            </a:xfrm>
                            <a:prstGeom prst="rect">
                              <a:avLst/>
                            </a:prstGeom>
                            <a:ln>
                              <a:noFill/>
                            </a:ln>
                            <a:extLst>
                              <a:ext uri="{53640926-AAD7-44D8-BBD7-CCE9431645EC}">
                                <a14:shadowObscured xmlns:a14="http://schemas.microsoft.com/office/drawing/2010/main"/>
                              </a:ext>
                            </a:extLst>
                          </pic:spPr>
                        </pic:pic>
                      </a:graphicData>
                    </a:graphic>
                  </wp:inline>
                </w:drawing>
              </w:r>
            </w:del>
          </w:p>
          <w:p w14:paraId="116CE4C4" w14:textId="65B4254E" w:rsidR="00B079A7" w:rsidRPr="00BA65B8" w:rsidDel="00FC659E" w:rsidRDefault="00B079A7" w:rsidP="002E702C">
            <w:pPr>
              <w:spacing w:after="240"/>
              <w:jc w:val="center"/>
              <w:rPr>
                <w:del w:id="1391" w:author="Mosen Bakhtiari" w:date="2025-10-10T19:32:00Z"/>
                <w:rFonts w:ascii="Georgia" w:hAnsi="Georgia" w:cstheme="minorHAnsi"/>
              </w:rPr>
            </w:pPr>
            <w:del w:id="1392" w:author="Mosen Bakhtiari" w:date="2025-10-10T19:32:00Z">
              <w:r w:rsidRPr="00BA65B8" w:rsidDel="00FC659E">
                <w:rPr>
                  <w:rFonts w:ascii="Georgia" w:hAnsi="Georgia" w:cstheme="minorHAnsi"/>
                  <w:noProof/>
                </w:rPr>
                <w:drawing>
                  <wp:inline distT="0" distB="0" distL="0" distR="0" wp14:anchorId="3DE05BCA" wp14:editId="78E842CF">
                    <wp:extent cx="3684387" cy="102072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3769661" cy="104435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90F106" w14:textId="0FC2566A" w:rsidR="00B079A7" w:rsidRPr="00BA65B8" w:rsidDel="00FC659E" w:rsidRDefault="00B079A7" w:rsidP="00BE62EE">
            <w:pPr>
              <w:spacing w:after="240"/>
              <w:jc w:val="center"/>
              <w:rPr>
                <w:del w:id="1393" w:author="Mosen Bakhtiari" w:date="2025-10-10T19:32:00Z"/>
                <w:rFonts w:ascii="Georgia" w:hAnsi="Georgia" w:cstheme="minorHAnsi"/>
              </w:rPr>
            </w:pPr>
            <w:del w:id="1394" w:author="Mosen Bakhtiari" w:date="2025-10-10T19:32:00Z">
              <w:r w:rsidRPr="00BA65B8" w:rsidDel="00FC659E">
                <w:rPr>
                  <w:rFonts w:ascii="Georgia" w:hAnsi="Georgia" w:cstheme="minorHAnsi"/>
                  <w:noProof/>
                </w:rPr>
                <w:drawing>
                  <wp:inline distT="0" distB="0" distL="0" distR="0" wp14:anchorId="7FCC7A10" wp14:editId="7F3D9774">
                    <wp:extent cx="3885991" cy="104199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3959408" cy="1061676"/>
                            </a:xfrm>
                            <a:prstGeom prst="rect">
                              <a:avLst/>
                            </a:prstGeom>
                            <a:ln>
                              <a:noFill/>
                            </a:ln>
                            <a:extLst>
                              <a:ext uri="{53640926-AAD7-44D8-BBD7-CCE9431645EC}">
                                <a14:shadowObscured xmlns:a14="http://schemas.microsoft.com/office/drawing/2010/main"/>
                              </a:ext>
                            </a:extLst>
                          </pic:spPr>
                        </pic:pic>
                      </a:graphicData>
                    </a:graphic>
                  </wp:inline>
                </w:drawing>
              </w:r>
            </w:del>
          </w:p>
          <w:p w14:paraId="687B2109" w14:textId="3741AB26" w:rsidR="00B079A7" w:rsidRPr="00BA65B8" w:rsidDel="00FC659E" w:rsidRDefault="00B079A7" w:rsidP="002E702C">
            <w:pPr>
              <w:spacing w:after="240"/>
              <w:jc w:val="center"/>
              <w:rPr>
                <w:del w:id="1395" w:author="Mosen Bakhtiari" w:date="2025-10-10T19:32:00Z"/>
                <w:rFonts w:ascii="Georgia" w:hAnsi="Georgia" w:cstheme="minorHAnsi"/>
              </w:rPr>
            </w:pPr>
            <w:del w:id="1396" w:author="Mosen Bakhtiari" w:date="2025-10-10T19:32:00Z">
              <w:r w:rsidRPr="00BA65B8" w:rsidDel="00FC659E">
                <w:rPr>
                  <w:rFonts w:ascii="Georgia" w:hAnsi="Georgia" w:cstheme="minorHAnsi"/>
                  <w:noProof/>
                </w:rPr>
                <w:drawing>
                  <wp:inline distT="0" distB="0" distL="0" distR="0" wp14:anchorId="0B3690E9" wp14:editId="5806281C">
                    <wp:extent cx="3815439" cy="999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905365" cy="1023016"/>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714D5D2D" w14:textId="3B6E7EEE" w:rsidTr="00C738C2">
        <w:trPr>
          <w:trHeight w:val="1889"/>
          <w:jc w:val="center"/>
          <w:del w:id="1397" w:author="Mosen Bakhtiari" w:date="2025-10-10T19:32:00Z"/>
        </w:trPr>
        <w:tc>
          <w:tcPr>
            <w:tcW w:w="6131" w:type="dxa"/>
            <w:vAlign w:val="center"/>
          </w:tcPr>
          <w:p w14:paraId="1AC6E8FC" w14:textId="4D83D024" w:rsidR="00B079A7" w:rsidRPr="00BA65B8" w:rsidDel="00FC659E" w:rsidRDefault="00B079A7" w:rsidP="002E702C">
            <w:pPr>
              <w:spacing w:after="240"/>
              <w:jc w:val="center"/>
              <w:rPr>
                <w:del w:id="1398" w:author="Mosen Bakhtiari" w:date="2025-10-10T19:32:00Z"/>
                <w:rFonts w:ascii="Georgia" w:hAnsi="Georgia" w:cstheme="minorHAnsi"/>
                <w:noProof/>
              </w:rPr>
            </w:pPr>
            <w:del w:id="1399" w:author="Mosen Bakhtiari" w:date="2025-10-10T19:32:00Z">
              <w:r w:rsidRPr="00BA65B8" w:rsidDel="00FC659E">
                <w:rPr>
                  <w:rFonts w:ascii="Georgia" w:hAnsi="Georgia" w:cstheme="minorHAnsi"/>
                  <w:noProof/>
                </w:rPr>
                <w:drawing>
                  <wp:inline distT="0" distB="0" distL="0" distR="0" wp14:anchorId="162C2814" wp14:editId="073359BC">
                    <wp:extent cx="3669247" cy="988828"/>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235" cstate="screen">
                              <a:extLst>
                                <a:ext uri="{28A0092B-C50C-407E-A947-70E740481C1C}">
                                  <a14:useLocalDpi xmlns:a14="http://schemas.microsoft.com/office/drawing/2010/main"/>
                                </a:ext>
                              </a:extLst>
                            </a:blip>
                            <a:srcRect/>
                            <a:stretch/>
                          </pic:blipFill>
                          <pic:spPr bwMode="auto">
                            <a:xfrm>
                              <a:off x="0" y="0"/>
                              <a:ext cx="3716331" cy="100151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BE4BDAC" w14:textId="0194903F" w:rsidR="00B079A7" w:rsidRPr="00BA65B8" w:rsidDel="00FC659E" w:rsidRDefault="00B079A7" w:rsidP="002E702C">
            <w:pPr>
              <w:spacing w:after="240"/>
              <w:jc w:val="center"/>
              <w:rPr>
                <w:del w:id="1400" w:author="Mosen Bakhtiari" w:date="2025-10-10T19:32:00Z"/>
                <w:rFonts w:ascii="Georgia" w:hAnsi="Georgia" w:cstheme="minorHAnsi"/>
                <w:noProof/>
              </w:rPr>
            </w:pPr>
            <w:del w:id="1401" w:author="Mosen Bakhtiari" w:date="2025-10-10T19:32:00Z">
              <w:r w:rsidRPr="00BA65B8" w:rsidDel="00FC659E">
                <w:rPr>
                  <w:rFonts w:ascii="Georgia" w:hAnsi="Georgia" w:cstheme="minorHAnsi"/>
                  <w:noProof/>
                </w:rPr>
                <w:drawing>
                  <wp:inline distT="0" distB="0" distL="0" distR="0" wp14:anchorId="20A163FF" wp14:editId="52CFC131">
                    <wp:extent cx="3764266" cy="1020726"/>
                    <wp:effectExtent l="0" t="0" r="825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236" cstate="screen">
                              <a:extLst>
                                <a:ext uri="{28A0092B-C50C-407E-A947-70E740481C1C}">
                                  <a14:useLocalDpi xmlns:a14="http://schemas.microsoft.com/office/drawing/2010/main"/>
                                </a:ext>
                              </a:extLst>
                            </a:blip>
                            <a:srcRect/>
                            <a:stretch/>
                          </pic:blipFill>
                          <pic:spPr bwMode="auto">
                            <a:xfrm>
                              <a:off x="0" y="0"/>
                              <a:ext cx="3814534" cy="103435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B6367D4" w14:textId="0D36C3F0" w:rsidTr="00C738C2">
        <w:trPr>
          <w:trHeight w:val="1889"/>
          <w:jc w:val="center"/>
          <w:del w:id="1402" w:author="Mosen Bakhtiari" w:date="2025-10-10T19:32:00Z"/>
        </w:trPr>
        <w:tc>
          <w:tcPr>
            <w:tcW w:w="6131" w:type="dxa"/>
            <w:vAlign w:val="center"/>
          </w:tcPr>
          <w:p w14:paraId="3FFC848E" w14:textId="6AA1F0F0" w:rsidR="00B079A7" w:rsidRPr="00BA65B8" w:rsidDel="00FC659E" w:rsidRDefault="00B079A7" w:rsidP="002E702C">
            <w:pPr>
              <w:spacing w:after="240"/>
              <w:jc w:val="center"/>
              <w:rPr>
                <w:del w:id="1403" w:author="Mosen Bakhtiari" w:date="2025-10-10T19:32:00Z"/>
                <w:rFonts w:ascii="Georgia" w:hAnsi="Georgia" w:cstheme="minorHAnsi"/>
                <w:noProof/>
              </w:rPr>
            </w:pPr>
            <w:del w:id="1404" w:author="Mosen Bakhtiari" w:date="2025-10-10T19:32:00Z">
              <w:r w:rsidRPr="00BA65B8" w:rsidDel="00FC659E">
                <w:rPr>
                  <w:rFonts w:ascii="Georgia" w:hAnsi="Georgia" w:cstheme="minorHAnsi"/>
                  <w:noProof/>
                </w:rPr>
                <w:drawing>
                  <wp:inline distT="0" distB="0" distL="0" distR="0" wp14:anchorId="2FCEA80A" wp14:editId="7074FB0B">
                    <wp:extent cx="3643912" cy="956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237" cstate="screen">
                              <a:extLst>
                                <a:ext uri="{28A0092B-C50C-407E-A947-70E740481C1C}">
                                  <a14:useLocalDpi xmlns:a14="http://schemas.microsoft.com/office/drawing/2010/main"/>
                                </a:ext>
                              </a:extLst>
                            </a:blip>
                            <a:srcRect/>
                            <a:stretch/>
                          </pic:blipFill>
                          <pic:spPr bwMode="auto">
                            <a:xfrm>
                              <a:off x="0" y="0"/>
                              <a:ext cx="3727775" cy="97895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5760324" w14:textId="171EA1ED" w:rsidR="00B079A7" w:rsidRPr="00BA65B8" w:rsidDel="00FC659E" w:rsidRDefault="00B079A7" w:rsidP="002E702C">
            <w:pPr>
              <w:spacing w:after="240"/>
              <w:jc w:val="center"/>
              <w:rPr>
                <w:del w:id="1405" w:author="Mosen Bakhtiari" w:date="2025-10-10T19:32:00Z"/>
                <w:rFonts w:ascii="Georgia" w:hAnsi="Georgia" w:cstheme="minorHAnsi"/>
                <w:noProof/>
              </w:rPr>
            </w:pPr>
            <w:del w:id="1406" w:author="Mosen Bakhtiari" w:date="2025-10-10T19:32:00Z">
              <w:r w:rsidRPr="00BA65B8" w:rsidDel="00FC659E">
                <w:rPr>
                  <w:rFonts w:ascii="Georgia" w:hAnsi="Georgia" w:cstheme="minorHAnsi"/>
                  <w:noProof/>
                </w:rPr>
                <w:drawing>
                  <wp:inline distT="0" distB="0" distL="0" distR="0" wp14:anchorId="0467CA0A" wp14:editId="4C04D53A">
                    <wp:extent cx="3863000" cy="1031359"/>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238" cstate="screen">
                              <a:extLst>
                                <a:ext uri="{28A0092B-C50C-407E-A947-70E740481C1C}">
                                  <a14:useLocalDpi xmlns:a14="http://schemas.microsoft.com/office/drawing/2010/main"/>
                                </a:ext>
                              </a:extLst>
                            </a:blip>
                            <a:srcRect/>
                            <a:stretch/>
                          </pic:blipFill>
                          <pic:spPr bwMode="auto">
                            <a:xfrm>
                              <a:off x="0" y="0"/>
                              <a:ext cx="3939508" cy="10517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332D61A7" w14:textId="4E6AB74D" w:rsidTr="00C738C2">
        <w:trPr>
          <w:trHeight w:val="1889"/>
          <w:jc w:val="center"/>
          <w:del w:id="1407" w:author="Mosen Bakhtiari" w:date="2025-10-10T19:32:00Z"/>
        </w:trPr>
        <w:tc>
          <w:tcPr>
            <w:tcW w:w="6131" w:type="dxa"/>
            <w:vAlign w:val="center"/>
          </w:tcPr>
          <w:p w14:paraId="1F92EB23" w14:textId="0028A6E2" w:rsidR="00B079A7" w:rsidRPr="00BA65B8" w:rsidDel="00FC659E" w:rsidRDefault="00B079A7" w:rsidP="002E702C">
            <w:pPr>
              <w:spacing w:after="240"/>
              <w:jc w:val="center"/>
              <w:rPr>
                <w:del w:id="1408" w:author="Mosen Bakhtiari" w:date="2025-10-10T19:32:00Z"/>
                <w:rFonts w:ascii="Georgia" w:hAnsi="Georgia" w:cstheme="minorHAnsi"/>
                <w:noProof/>
              </w:rPr>
            </w:pPr>
            <w:del w:id="1409" w:author="Mosen Bakhtiari" w:date="2025-10-10T19:32:00Z">
              <w:r w:rsidRPr="00BA65B8" w:rsidDel="00FC659E">
                <w:rPr>
                  <w:rFonts w:ascii="Georgia" w:hAnsi="Georgia" w:cstheme="minorHAnsi"/>
                  <w:noProof/>
                </w:rPr>
                <w:drawing>
                  <wp:inline distT="0" distB="0" distL="0" distR="0" wp14:anchorId="5399A54E" wp14:editId="344EBF12">
                    <wp:extent cx="3630094" cy="978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239" cstate="screen">
                              <a:extLst>
                                <a:ext uri="{28A0092B-C50C-407E-A947-70E740481C1C}">
                                  <a14:useLocalDpi xmlns:a14="http://schemas.microsoft.com/office/drawing/2010/main"/>
                                </a:ext>
                              </a:extLst>
                            </a:blip>
                            <a:srcRect/>
                            <a:stretch/>
                          </pic:blipFill>
                          <pic:spPr bwMode="auto">
                            <a:xfrm>
                              <a:off x="0" y="0"/>
                              <a:ext cx="3683697" cy="99263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62535D41" w14:textId="5F51565B" w:rsidR="00B079A7" w:rsidRPr="00BA65B8" w:rsidDel="00FC659E" w:rsidRDefault="00B079A7" w:rsidP="002E702C">
            <w:pPr>
              <w:spacing w:after="240"/>
              <w:jc w:val="center"/>
              <w:rPr>
                <w:del w:id="1410" w:author="Mosen Bakhtiari" w:date="2025-10-10T19:32:00Z"/>
                <w:rFonts w:ascii="Georgia" w:hAnsi="Georgia" w:cstheme="minorHAnsi"/>
                <w:noProof/>
              </w:rPr>
            </w:pPr>
            <w:del w:id="1411" w:author="Mosen Bakhtiari" w:date="2025-10-10T19:32:00Z">
              <w:r w:rsidRPr="00BA65B8" w:rsidDel="00FC659E">
                <w:rPr>
                  <w:rFonts w:ascii="Georgia" w:hAnsi="Georgia" w:cstheme="minorHAnsi"/>
                  <w:noProof/>
                </w:rPr>
                <w:drawing>
                  <wp:inline distT="0" distB="0" distL="0" distR="0" wp14:anchorId="44A56241" wp14:editId="317D706C">
                    <wp:extent cx="3929302" cy="10738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240" cstate="screen">
                              <a:extLst>
                                <a:ext uri="{28A0092B-C50C-407E-A947-70E740481C1C}">
                                  <a14:useLocalDpi xmlns:a14="http://schemas.microsoft.com/office/drawing/2010/main"/>
                                </a:ext>
                              </a:extLst>
                            </a:blip>
                            <a:srcRect/>
                            <a:stretch/>
                          </pic:blipFill>
                          <pic:spPr bwMode="auto">
                            <a:xfrm>
                              <a:off x="0" y="0"/>
                              <a:ext cx="3968803" cy="108468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6DCBC12F" w14:textId="20DCA243" w:rsidTr="00C738C2">
        <w:trPr>
          <w:trHeight w:val="1889"/>
          <w:jc w:val="center"/>
          <w:del w:id="1412" w:author="Mosen Bakhtiari" w:date="2025-10-10T19:32:00Z"/>
        </w:trPr>
        <w:tc>
          <w:tcPr>
            <w:tcW w:w="6131" w:type="dxa"/>
            <w:vAlign w:val="center"/>
          </w:tcPr>
          <w:p w14:paraId="6F0811BE" w14:textId="76033EB4" w:rsidR="00B079A7" w:rsidRPr="00BA65B8" w:rsidDel="00FC659E" w:rsidRDefault="00B079A7" w:rsidP="002E702C">
            <w:pPr>
              <w:spacing w:after="240"/>
              <w:jc w:val="center"/>
              <w:rPr>
                <w:del w:id="1413" w:author="Mosen Bakhtiari" w:date="2025-10-10T19:32:00Z"/>
                <w:rFonts w:ascii="Georgia" w:hAnsi="Georgia" w:cstheme="minorHAnsi"/>
                <w:noProof/>
              </w:rPr>
            </w:pPr>
            <w:del w:id="1414" w:author="Mosen Bakhtiari" w:date="2025-10-10T19:32:00Z">
              <w:r w:rsidRPr="00BA65B8" w:rsidDel="00FC659E">
                <w:rPr>
                  <w:rFonts w:ascii="Georgia" w:hAnsi="Georgia" w:cstheme="minorHAnsi"/>
                  <w:noProof/>
                </w:rPr>
                <w:drawing>
                  <wp:inline distT="0" distB="0" distL="0" distR="0" wp14:anchorId="6810F668" wp14:editId="49AA9E08">
                    <wp:extent cx="3664424" cy="966009"/>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241" cstate="screen">
                              <a:extLst>
                                <a:ext uri="{28A0092B-C50C-407E-A947-70E740481C1C}">
                                  <a14:useLocalDpi xmlns:a14="http://schemas.microsoft.com/office/drawing/2010/main"/>
                                </a:ext>
                              </a:extLst>
                            </a:blip>
                            <a:srcRect/>
                            <a:stretch/>
                          </pic:blipFill>
                          <pic:spPr bwMode="auto">
                            <a:xfrm>
                              <a:off x="0" y="0"/>
                              <a:ext cx="3715697" cy="9795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239D8A34" w14:textId="3843ECB5" w:rsidR="00B079A7" w:rsidRPr="00BA65B8" w:rsidDel="00FC659E" w:rsidRDefault="00B079A7" w:rsidP="002E702C">
            <w:pPr>
              <w:spacing w:after="240"/>
              <w:jc w:val="center"/>
              <w:rPr>
                <w:del w:id="1415" w:author="Mosen Bakhtiari" w:date="2025-10-10T19:32:00Z"/>
                <w:rFonts w:ascii="Georgia" w:hAnsi="Georgia" w:cstheme="minorHAnsi"/>
                <w:noProof/>
              </w:rPr>
            </w:pPr>
            <w:del w:id="1416" w:author="Mosen Bakhtiari" w:date="2025-10-10T19:32:00Z">
              <w:r w:rsidRPr="00BA65B8" w:rsidDel="00FC659E">
                <w:rPr>
                  <w:rFonts w:ascii="Georgia" w:hAnsi="Georgia" w:cstheme="minorHAnsi"/>
                  <w:noProof/>
                </w:rPr>
                <w:drawing>
                  <wp:inline distT="0" distB="0" distL="0" distR="0" wp14:anchorId="77378100" wp14:editId="583378B5">
                    <wp:extent cx="3858191" cy="10526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242" cstate="screen">
                              <a:extLst>
                                <a:ext uri="{28A0092B-C50C-407E-A947-70E740481C1C}">
                                  <a14:useLocalDpi xmlns:a14="http://schemas.microsoft.com/office/drawing/2010/main"/>
                                </a:ext>
                              </a:extLst>
                            </a:blip>
                            <a:srcRect/>
                            <a:stretch/>
                          </pic:blipFill>
                          <pic:spPr bwMode="auto">
                            <a:xfrm>
                              <a:off x="0" y="0"/>
                              <a:ext cx="3904022" cy="10651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4A7C063F" w14:textId="6D4C44DC" w:rsidTr="00C738C2">
        <w:trPr>
          <w:trHeight w:val="1889"/>
          <w:jc w:val="center"/>
          <w:del w:id="1417" w:author="Mosen Bakhtiari" w:date="2025-10-10T19:32:00Z"/>
        </w:trPr>
        <w:tc>
          <w:tcPr>
            <w:tcW w:w="6131" w:type="dxa"/>
            <w:vAlign w:val="center"/>
          </w:tcPr>
          <w:p w14:paraId="3CBF0F2D" w14:textId="66A1A16D" w:rsidR="00B079A7" w:rsidRPr="00BA65B8" w:rsidDel="00FC659E" w:rsidRDefault="00B079A7" w:rsidP="002E702C">
            <w:pPr>
              <w:spacing w:after="240"/>
              <w:jc w:val="center"/>
              <w:rPr>
                <w:del w:id="1418" w:author="Mosen Bakhtiari" w:date="2025-10-10T19:32:00Z"/>
                <w:rFonts w:ascii="Georgia" w:hAnsi="Georgia" w:cstheme="minorHAnsi"/>
                <w:noProof/>
              </w:rPr>
            </w:pPr>
            <w:del w:id="1419" w:author="Mosen Bakhtiari" w:date="2025-10-10T19:32:00Z">
              <w:r w:rsidRPr="00BA65B8" w:rsidDel="00FC659E">
                <w:rPr>
                  <w:rFonts w:ascii="Georgia" w:hAnsi="Georgia" w:cstheme="minorHAnsi"/>
                  <w:noProof/>
                </w:rPr>
                <w:drawing>
                  <wp:inline distT="0" distB="0" distL="0" distR="0" wp14:anchorId="306B27F7" wp14:editId="3E47812D">
                    <wp:extent cx="3473094" cy="93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243" cstate="screen">
                              <a:extLst>
                                <a:ext uri="{28A0092B-C50C-407E-A947-70E740481C1C}">
                                  <a14:useLocalDpi xmlns:a14="http://schemas.microsoft.com/office/drawing/2010/main"/>
                                </a:ext>
                              </a:extLst>
                            </a:blip>
                            <a:srcRect/>
                            <a:stretch/>
                          </pic:blipFill>
                          <pic:spPr bwMode="auto">
                            <a:xfrm>
                              <a:off x="0" y="0"/>
                              <a:ext cx="3542652" cy="954404"/>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08B608CB" w14:textId="527BAA97" w:rsidR="00B079A7" w:rsidRPr="00BA65B8" w:rsidDel="00FC659E" w:rsidRDefault="00B079A7" w:rsidP="002E702C">
            <w:pPr>
              <w:spacing w:after="240"/>
              <w:jc w:val="center"/>
              <w:rPr>
                <w:del w:id="1420" w:author="Mosen Bakhtiari" w:date="2025-10-10T19:32:00Z"/>
                <w:rFonts w:ascii="Georgia" w:hAnsi="Georgia" w:cstheme="minorHAnsi"/>
                <w:noProof/>
              </w:rPr>
            </w:pPr>
            <w:del w:id="1421" w:author="Mosen Bakhtiari" w:date="2025-10-10T19:32:00Z">
              <w:r w:rsidRPr="00BA65B8" w:rsidDel="00FC659E">
                <w:rPr>
                  <w:rFonts w:ascii="Georgia" w:hAnsi="Georgia" w:cstheme="minorHAnsi"/>
                  <w:noProof/>
                </w:rPr>
                <w:drawing>
                  <wp:inline distT="0" distB="0" distL="0" distR="0" wp14:anchorId="1C92F3DC" wp14:editId="3BBC34EF">
                    <wp:extent cx="3798026" cy="10313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244" cstate="screen">
                              <a:extLst>
                                <a:ext uri="{28A0092B-C50C-407E-A947-70E740481C1C}">
                                  <a14:useLocalDpi xmlns:a14="http://schemas.microsoft.com/office/drawing/2010/main"/>
                                </a:ext>
                              </a:extLst>
                            </a:blip>
                            <a:srcRect/>
                            <a:stretch/>
                          </pic:blipFill>
                          <pic:spPr bwMode="auto">
                            <a:xfrm>
                              <a:off x="0" y="0"/>
                              <a:ext cx="3849219" cy="1045260"/>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558D514" w14:textId="5355AACC" w:rsidTr="00C738C2">
        <w:trPr>
          <w:trHeight w:val="1889"/>
          <w:jc w:val="center"/>
          <w:del w:id="1422" w:author="Mosen Bakhtiari" w:date="2025-10-10T19:32:00Z"/>
        </w:trPr>
        <w:tc>
          <w:tcPr>
            <w:tcW w:w="6131" w:type="dxa"/>
            <w:vAlign w:val="center"/>
          </w:tcPr>
          <w:p w14:paraId="13088910" w14:textId="2648B4CA" w:rsidR="00B079A7" w:rsidRPr="00BA65B8" w:rsidDel="00FC659E" w:rsidRDefault="00B079A7" w:rsidP="002E702C">
            <w:pPr>
              <w:spacing w:after="240"/>
              <w:jc w:val="center"/>
              <w:rPr>
                <w:del w:id="1423" w:author="Mosen Bakhtiari" w:date="2025-10-10T19:32:00Z"/>
                <w:rFonts w:ascii="Georgia" w:hAnsi="Georgia" w:cstheme="minorHAnsi"/>
                <w:noProof/>
              </w:rPr>
            </w:pPr>
            <w:del w:id="1424" w:author="Mosen Bakhtiari" w:date="2025-10-10T19:32:00Z">
              <w:r w:rsidRPr="00BA65B8" w:rsidDel="00FC659E">
                <w:rPr>
                  <w:rFonts w:ascii="Georgia" w:hAnsi="Georgia" w:cstheme="minorHAnsi"/>
                  <w:noProof/>
                </w:rPr>
                <w:drawing>
                  <wp:inline distT="0" distB="0" distL="0" distR="0" wp14:anchorId="7D8F1132" wp14:editId="7A9831D2">
                    <wp:extent cx="3556495" cy="967563"/>
                    <wp:effectExtent l="0" t="0" r="635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245" cstate="screen">
                              <a:extLst>
                                <a:ext uri="{28A0092B-C50C-407E-A947-70E740481C1C}">
                                  <a14:useLocalDpi xmlns:a14="http://schemas.microsoft.com/office/drawing/2010/main"/>
                                </a:ext>
                              </a:extLst>
                            </a:blip>
                            <a:srcRect/>
                            <a:stretch/>
                          </pic:blipFill>
                          <pic:spPr bwMode="auto">
                            <a:xfrm>
                              <a:off x="0" y="0"/>
                              <a:ext cx="3636598" cy="9893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497EED0D" w14:textId="67FF9721" w:rsidR="00B079A7" w:rsidRPr="00BA65B8" w:rsidDel="00FC659E" w:rsidRDefault="00B079A7" w:rsidP="002E702C">
            <w:pPr>
              <w:spacing w:after="240"/>
              <w:jc w:val="center"/>
              <w:rPr>
                <w:del w:id="1425" w:author="Mosen Bakhtiari" w:date="2025-10-10T19:32:00Z"/>
                <w:rFonts w:ascii="Georgia" w:hAnsi="Georgia" w:cstheme="minorHAnsi"/>
                <w:noProof/>
              </w:rPr>
            </w:pPr>
            <w:del w:id="1426" w:author="Mosen Bakhtiari" w:date="2025-10-10T19:32:00Z">
              <w:r w:rsidRPr="00BA65B8" w:rsidDel="00FC659E">
                <w:rPr>
                  <w:rFonts w:ascii="Georgia" w:hAnsi="Georgia" w:cstheme="minorHAnsi"/>
                  <w:noProof/>
                </w:rPr>
                <w:drawing>
                  <wp:inline distT="0" distB="0" distL="0" distR="0" wp14:anchorId="5ECBF635" wp14:editId="6172579E">
                    <wp:extent cx="3704796" cy="10526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246" cstate="screen">
                              <a:extLst>
                                <a:ext uri="{28A0092B-C50C-407E-A947-70E740481C1C}">
                                  <a14:useLocalDpi xmlns:a14="http://schemas.microsoft.com/office/drawing/2010/main"/>
                                </a:ext>
                              </a:extLst>
                            </a:blip>
                            <a:srcRect/>
                            <a:stretch/>
                          </pic:blipFill>
                          <pic:spPr bwMode="auto">
                            <a:xfrm>
                              <a:off x="0" y="0"/>
                              <a:ext cx="3762164" cy="106892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45D4ACE" w14:textId="1F71D130" w:rsidTr="00C738C2">
        <w:trPr>
          <w:trHeight w:val="1889"/>
          <w:jc w:val="center"/>
          <w:del w:id="1427" w:author="Mosen Bakhtiari" w:date="2025-10-10T19:32:00Z"/>
        </w:trPr>
        <w:tc>
          <w:tcPr>
            <w:tcW w:w="6131" w:type="dxa"/>
            <w:vAlign w:val="center"/>
          </w:tcPr>
          <w:p w14:paraId="5BF3336F" w14:textId="70FEF988" w:rsidR="00B079A7" w:rsidRPr="00BA65B8" w:rsidDel="00FC659E" w:rsidRDefault="00B079A7" w:rsidP="002E702C">
            <w:pPr>
              <w:spacing w:after="240"/>
              <w:jc w:val="center"/>
              <w:rPr>
                <w:del w:id="1428" w:author="Mosen Bakhtiari" w:date="2025-10-10T19:32:00Z"/>
                <w:rFonts w:ascii="Georgia" w:hAnsi="Georgia" w:cstheme="minorHAnsi"/>
                <w:noProof/>
              </w:rPr>
            </w:pPr>
            <w:del w:id="1429" w:author="Mosen Bakhtiari" w:date="2025-10-10T19:32:00Z">
              <w:r w:rsidRPr="00BA65B8" w:rsidDel="00FC659E">
                <w:rPr>
                  <w:rFonts w:ascii="Georgia" w:hAnsi="Georgia" w:cstheme="minorHAnsi"/>
                  <w:noProof/>
                </w:rPr>
                <w:drawing>
                  <wp:inline distT="0" distB="0" distL="0" distR="0" wp14:anchorId="18F49C2E" wp14:editId="188C8260">
                    <wp:extent cx="3588642" cy="9888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247" cstate="screen">
                              <a:extLst>
                                <a:ext uri="{28A0092B-C50C-407E-A947-70E740481C1C}">
                                  <a14:useLocalDpi xmlns:a14="http://schemas.microsoft.com/office/drawing/2010/main"/>
                                </a:ext>
                              </a:extLst>
                            </a:blip>
                            <a:srcRect/>
                            <a:stretch/>
                          </pic:blipFill>
                          <pic:spPr bwMode="auto">
                            <a:xfrm>
                              <a:off x="0" y="0"/>
                              <a:ext cx="3626278" cy="99919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C091AFE" w14:textId="232D6469" w:rsidR="00B079A7" w:rsidRPr="00BA65B8" w:rsidDel="00FC659E" w:rsidRDefault="00B079A7" w:rsidP="002E702C">
            <w:pPr>
              <w:spacing w:after="240"/>
              <w:jc w:val="center"/>
              <w:rPr>
                <w:del w:id="1430" w:author="Mosen Bakhtiari" w:date="2025-10-10T19:32:00Z"/>
                <w:rFonts w:ascii="Georgia" w:hAnsi="Georgia" w:cstheme="minorHAnsi"/>
                <w:noProof/>
              </w:rPr>
            </w:pPr>
            <w:del w:id="1431" w:author="Mosen Bakhtiari" w:date="2025-10-10T19:32:00Z">
              <w:r w:rsidRPr="00BA65B8" w:rsidDel="00FC659E">
                <w:rPr>
                  <w:rFonts w:ascii="Georgia" w:hAnsi="Georgia" w:cstheme="minorHAnsi"/>
                  <w:noProof/>
                </w:rPr>
                <w:drawing>
                  <wp:inline distT="0" distB="0" distL="0" distR="0" wp14:anchorId="6F91D95D" wp14:editId="52F19275">
                    <wp:extent cx="3570115" cy="988828"/>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248" cstate="screen">
                              <a:extLst>
                                <a:ext uri="{28A0092B-C50C-407E-A947-70E740481C1C}">
                                  <a14:useLocalDpi xmlns:a14="http://schemas.microsoft.com/office/drawing/2010/main"/>
                                </a:ext>
                              </a:extLst>
                            </a:blip>
                            <a:srcRect/>
                            <a:stretch/>
                          </pic:blipFill>
                          <pic:spPr bwMode="auto">
                            <a:xfrm>
                              <a:off x="0" y="0"/>
                              <a:ext cx="3600985" cy="997378"/>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4A015154" w14:textId="3B4A7982" w:rsidTr="00C738C2">
        <w:trPr>
          <w:trHeight w:val="1889"/>
          <w:jc w:val="center"/>
          <w:del w:id="1432" w:author="Mosen Bakhtiari" w:date="2025-10-10T19:32:00Z"/>
        </w:trPr>
        <w:tc>
          <w:tcPr>
            <w:tcW w:w="6131" w:type="dxa"/>
            <w:vAlign w:val="center"/>
          </w:tcPr>
          <w:p w14:paraId="2A0B9415" w14:textId="0BB6A213" w:rsidR="00B079A7" w:rsidRPr="00BA65B8" w:rsidDel="00FC659E" w:rsidRDefault="00B079A7" w:rsidP="002E702C">
            <w:pPr>
              <w:spacing w:after="240"/>
              <w:jc w:val="center"/>
              <w:rPr>
                <w:del w:id="1433" w:author="Mosen Bakhtiari" w:date="2025-10-10T19:32:00Z"/>
                <w:rFonts w:ascii="Georgia" w:hAnsi="Georgia" w:cstheme="minorHAnsi"/>
                <w:noProof/>
              </w:rPr>
            </w:pPr>
            <w:del w:id="1434" w:author="Mosen Bakhtiari" w:date="2025-10-10T19:32:00Z">
              <w:r w:rsidRPr="00BA65B8" w:rsidDel="00FC659E">
                <w:rPr>
                  <w:rFonts w:ascii="Georgia" w:hAnsi="Georgia" w:cstheme="minorHAnsi"/>
                  <w:noProof/>
                </w:rPr>
                <w:drawing>
                  <wp:inline distT="0" distB="0" distL="0" distR="0" wp14:anchorId="1D0C1F40" wp14:editId="49295D6A">
                    <wp:extent cx="3593933" cy="988828"/>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249" cstate="screen">
                              <a:extLst>
                                <a:ext uri="{28A0092B-C50C-407E-A947-70E740481C1C}">
                                  <a14:useLocalDpi xmlns:a14="http://schemas.microsoft.com/office/drawing/2010/main"/>
                                </a:ext>
                              </a:extLst>
                            </a:blip>
                            <a:srcRect/>
                            <a:stretch/>
                          </pic:blipFill>
                          <pic:spPr bwMode="auto">
                            <a:xfrm>
                              <a:off x="0" y="0"/>
                              <a:ext cx="3649051" cy="100399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3CBBE7" w14:textId="2745C95B" w:rsidR="00B079A7" w:rsidRPr="00BA65B8" w:rsidDel="00FC659E" w:rsidRDefault="00B079A7" w:rsidP="002E702C">
            <w:pPr>
              <w:spacing w:after="240"/>
              <w:jc w:val="center"/>
              <w:rPr>
                <w:del w:id="1435" w:author="Mosen Bakhtiari" w:date="2025-10-10T19:32:00Z"/>
                <w:rFonts w:ascii="Georgia" w:hAnsi="Georgia" w:cstheme="minorHAnsi"/>
                <w:noProof/>
              </w:rPr>
            </w:pPr>
            <w:del w:id="1436" w:author="Mosen Bakhtiari" w:date="2025-10-10T19:32:00Z">
              <w:r w:rsidRPr="00BA65B8" w:rsidDel="00FC659E">
                <w:rPr>
                  <w:rFonts w:ascii="Georgia" w:hAnsi="Georgia" w:cstheme="minorHAnsi"/>
                  <w:noProof/>
                </w:rPr>
                <w:drawing>
                  <wp:inline distT="0" distB="0" distL="0" distR="0" wp14:anchorId="27ACDBD1" wp14:editId="0E9A1BCE">
                    <wp:extent cx="3760640" cy="102072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250" cstate="screen">
                              <a:extLst>
                                <a:ext uri="{28A0092B-C50C-407E-A947-70E740481C1C}">
                                  <a14:useLocalDpi xmlns:a14="http://schemas.microsoft.com/office/drawing/2010/main"/>
                                </a:ext>
                              </a:extLst>
                            </a:blip>
                            <a:srcRect/>
                            <a:stretch/>
                          </pic:blipFill>
                          <pic:spPr bwMode="auto">
                            <a:xfrm>
                              <a:off x="0" y="0"/>
                              <a:ext cx="3812481" cy="1034797"/>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68B0A490" w14:textId="70D284D6" w:rsidR="00AA4471" w:rsidRPr="00BA65B8" w:rsidDel="00FC659E" w:rsidRDefault="00AA4471" w:rsidP="00AA4471">
      <w:pPr>
        <w:spacing w:after="0" w:line="240" w:lineRule="auto"/>
        <w:jc w:val="center"/>
        <w:rPr>
          <w:moveFrom w:id="1437" w:author="Mosen Bakhtiari" w:date="2025-10-10T19:32:00Z"/>
          <w:rFonts w:ascii="Georgia" w:hAnsi="Georgia" w:cstheme="minorHAnsi"/>
        </w:rPr>
      </w:pPr>
      <w:moveFromRangeStart w:id="1438" w:author="Mosen Bakhtiari" w:date="2025-10-10T19:32:00Z" w:name="move211017188"/>
      <w:moveFrom w:id="1439" w:author="Mosen Bakhtiari" w:date="2025-10-10T19:32:00Z">
        <w:r w:rsidRPr="00BA65B8" w:rsidDel="00FC659E">
          <w:rPr>
            <w:rFonts w:ascii="Georgia" w:hAnsi="Georgia" w:cstheme="minorHAnsi"/>
          </w:rPr>
          <w:t xml:space="preserve">Fig. </w:t>
        </w:r>
        <w:r w:rsidR="00AE0CB2" w:rsidDel="00FC659E">
          <w:rPr>
            <w:rFonts w:ascii="Georgia" w:hAnsi="Georgia" w:cstheme="minorHAnsi"/>
          </w:rPr>
          <w:t>14</w:t>
        </w:r>
        <w:r w:rsidRPr="00BA65B8" w:rsidDel="00FC659E">
          <w:rPr>
            <w:rFonts w:ascii="Georgia" w:hAnsi="Georgia" w:cstheme="minorHAnsi"/>
          </w:rPr>
          <w:t xml:space="preserve">. Trend and seasonality components of monthly discharge trending for far-dam stations with trend within 1979 </w:t>
        </w:r>
        <w:commentRangeStart w:id="1440"/>
        <w:r w:rsidRPr="00BA65B8" w:rsidDel="00FC659E">
          <w:rPr>
            <w:rFonts w:ascii="Georgia" w:hAnsi="Georgia" w:cstheme="minorHAnsi"/>
          </w:rPr>
          <w:t xml:space="preserve">to </w:t>
        </w:r>
        <w:commentRangeStart w:id="1441"/>
        <w:r w:rsidRPr="00BA65B8" w:rsidDel="00FC659E">
          <w:rPr>
            <w:rFonts w:ascii="Georgia" w:hAnsi="Georgia" w:cstheme="minorHAnsi"/>
          </w:rPr>
          <w:t>2022.</w:t>
        </w:r>
        <w:commentRangeEnd w:id="1441"/>
        <w:r w:rsidR="007A759F" w:rsidRPr="00BA65B8" w:rsidDel="00FC659E">
          <w:rPr>
            <w:rStyle w:val="CommentReference"/>
            <w:rFonts w:ascii="Georgia" w:hAnsi="Georgia"/>
            <w:sz w:val="22"/>
            <w:szCs w:val="22"/>
            <w:rtl/>
          </w:rPr>
          <w:commentReference w:id="1441"/>
        </w:r>
        <w:commentRangeEnd w:id="1440"/>
        <w:r w:rsidR="00EE0DC8" w:rsidRPr="00BA65B8" w:rsidDel="00FC659E">
          <w:rPr>
            <w:rStyle w:val="CommentReference"/>
            <w:rFonts w:ascii="Georgia" w:hAnsi="Georgia"/>
            <w:sz w:val="22"/>
            <w:szCs w:val="22"/>
            <w:rtl/>
          </w:rPr>
          <w:commentReference w:id="1440"/>
        </w:r>
      </w:moveFrom>
    </w:p>
    <w:moveFromRangeEnd w:id="1438"/>
    <w:p w14:paraId="43347D27" w14:textId="77777777" w:rsidR="00AA4494" w:rsidRDefault="00AA4494" w:rsidP="00AA4471">
      <w:pPr>
        <w:spacing w:after="0" w:line="240" w:lineRule="auto"/>
        <w:jc w:val="center"/>
        <w:rPr>
          <w:ins w:id="1442" w:author="MartaAbkhiz" w:date="2025-09-28T23:23:00Z"/>
          <w:rFonts w:ascii="Georgia" w:hAnsi="Georgia" w:cstheme="minorHAnsi"/>
          <w:rtl/>
        </w:rPr>
      </w:pPr>
    </w:p>
    <w:p w14:paraId="290FF59D" w14:textId="77777777" w:rsidR="007164AE" w:rsidRDefault="007164AE" w:rsidP="00AA4471">
      <w:pPr>
        <w:spacing w:after="0" w:line="240" w:lineRule="auto"/>
        <w:jc w:val="center"/>
        <w:rPr>
          <w:ins w:id="1443" w:author="MartaAbkhiz" w:date="2025-09-28T23:23:00Z"/>
          <w:rFonts w:ascii="Georgia" w:hAnsi="Georgia" w:cstheme="minorHAnsi"/>
          <w:rtl/>
        </w:rPr>
      </w:pPr>
    </w:p>
    <w:tbl>
      <w:tblPr>
        <w:tblStyle w:val="TableGrid"/>
        <w:tblW w:w="12060" w:type="dxa"/>
        <w:jc w:val="center"/>
        <w:tblLayout w:type="fixed"/>
        <w:tblLook w:val="04A0" w:firstRow="1" w:lastRow="0" w:firstColumn="1" w:lastColumn="0" w:noHBand="0" w:noVBand="1"/>
        <w:tblPrChange w:id="1444" w:author="Mosen Bakhtiari" w:date="2025-10-10T19:31: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445">
          <w:tblGrid>
            <w:gridCol w:w="3955"/>
            <w:gridCol w:w="4207"/>
            <w:gridCol w:w="3898"/>
          </w:tblGrid>
        </w:tblGridChange>
      </w:tblGrid>
      <w:tr w:rsidR="007164AE" w14:paraId="2561403E" w14:textId="77777777" w:rsidTr="00376B96">
        <w:trPr>
          <w:trHeight w:val="1440"/>
          <w:jc w:val="center"/>
          <w:ins w:id="1446" w:author="MartaAbkhiz" w:date="2025-09-28T23:23:00Z"/>
          <w:trPrChange w:id="1447" w:author="Mosen Bakhtiari" w:date="2025-10-10T19:31:00Z">
            <w:trPr>
              <w:trHeight w:val="1440"/>
              <w:jc w:val="center"/>
            </w:trPr>
          </w:trPrChange>
        </w:trPr>
        <w:tc>
          <w:tcPr>
            <w:tcW w:w="3955" w:type="dxa"/>
            <w:vAlign w:val="center"/>
            <w:tcPrChange w:id="1448" w:author="Mosen Bakhtiari" w:date="2025-10-10T19:31:00Z">
              <w:tcPr>
                <w:tcW w:w="3955" w:type="dxa"/>
                <w:vAlign w:val="center"/>
              </w:tcPr>
            </w:tcPrChange>
          </w:tcPr>
          <w:p w14:paraId="4502D1F1" w14:textId="6FACEABC" w:rsidR="007164AE" w:rsidRDefault="00560F7B" w:rsidP="00FC659E">
            <w:pPr>
              <w:pStyle w:val="a"/>
              <w:rPr>
                <w:ins w:id="1449" w:author="MartaAbkhiz" w:date="2025-09-28T23:23:00Z"/>
                <w:szCs w:val="22"/>
              </w:rPr>
            </w:pPr>
            <w:ins w:id="1450" w:author="MartaAbkhiz" w:date="2025-09-28T23:25:00Z">
              <w:r w:rsidRPr="00BA65B8">
                <w:rPr>
                  <w:noProof/>
                </w:rPr>
                <w:drawing>
                  <wp:inline distT="0" distB="0" distL="0" distR="0" wp14:anchorId="57B61EFD" wp14:editId="3090E966">
                    <wp:extent cx="2339981" cy="854765"/>
                    <wp:effectExtent l="0" t="0" r="3175" b="2540"/>
                    <wp:docPr id="1051778669" name="Picture 105177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51" w:author="Mosen Bakhtiari" w:date="2025-10-10T19:31:00Z">
              <w:tcPr>
                <w:tcW w:w="4207" w:type="dxa"/>
                <w:vAlign w:val="center"/>
              </w:tcPr>
            </w:tcPrChange>
          </w:tcPr>
          <w:p w14:paraId="183CD4BC" w14:textId="42F7546F" w:rsidR="007164AE" w:rsidRDefault="00560F7B" w:rsidP="00FC659E">
            <w:pPr>
              <w:pStyle w:val="a"/>
              <w:rPr>
                <w:ins w:id="1452" w:author="MartaAbkhiz" w:date="2025-09-28T23:23:00Z"/>
                <w:szCs w:val="22"/>
              </w:rPr>
            </w:pPr>
            <w:ins w:id="1453" w:author="MartaAbkhiz" w:date="2025-09-28T23:25:00Z">
              <w:r w:rsidRPr="00BA65B8">
                <w:rPr>
                  <w:noProof/>
                </w:rPr>
                <w:drawing>
                  <wp:inline distT="0" distB="0" distL="0" distR="0" wp14:anchorId="256EEC3C" wp14:editId="356BFBEA">
                    <wp:extent cx="2538739" cy="875764"/>
                    <wp:effectExtent l="0" t="0" r="0" b="635"/>
                    <wp:docPr id="526144438" name="Picture 5261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454" w:author="Mosen Bakhtiari" w:date="2025-10-10T19:31:00Z">
              <w:tcPr>
                <w:tcW w:w="3898" w:type="dxa"/>
                <w:vAlign w:val="center"/>
              </w:tcPr>
            </w:tcPrChange>
          </w:tcPr>
          <w:p w14:paraId="70B9DD07" w14:textId="2002433C" w:rsidR="007164AE" w:rsidRDefault="00560F7B" w:rsidP="00FC659E">
            <w:pPr>
              <w:pStyle w:val="a"/>
              <w:rPr>
                <w:ins w:id="1455" w:author="MartaAbkhiz" w:date="2025-09-28T23:23:00Z"/>
                <w:szCs w:val="22"/>
              </w:rPr>
            </w:pPr>
            <w:ins w:id="1456" w:author="MartaAbkhiz" w:date="2025-09-28T23:25:00Z">
              <w:r w:rsidRPr="00BA65B8">
                <w:rPr>
                  <w:noProof/>
                </w:rPr>
                <w:drawing>
                  <wp:inline distT="0" distB="0" distL="0" distR="0" wp14:anchorId="11DA2666" wp14:editId="27885D32">
                    <wp:extent cx="2375424" cy="843537"/>
                    <wp:effectExtent l="0" t="0" r="6350" b="0"/>
                    <wp:docPr id="250225774" name="Picture 2502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164AE" w14:paraId="5F59B5BA" w14:textId="77777777" w:rsidTr="00376B96">
        <w:trPr>
          <w:trHeight w:val="720"/>
          <w:jc w:val="center"/>
          <w:ins w:id="1457" w:author="MartaAbkhiz" w:date="2025-09-28T23:23:00Z"/>
          <w:trPrChange w:id="1458" w:author="Mosen Bakhtiari" w:date="2025-10-10T19:31:00Z">
            <w:trPr>
              <w:trHeight w:val="1440"/>
              <w:jc w:val="center"/>
            </w:trPr>
          </w:trPrChange>
        </w:trPr>
        <w:tc>
          <w:tcPr>
            <w:tcW w:w="3955" w:type="dxa"/>
            <w:vAlign w:val="center"/>
            <w:tcPrChange w:id="1459" w:author="Mosen Bakhtiari" w:date="2025-10-10T19:31:00Z">
              <w:tcPr>
                <w:tcW w:w="3955" w:type="dxa"/>
                <w:vAlign w:val="center"/>
              </w:tcPr>
            </w:tcPrChange>
          </w:tcPr>
          <w:p w14:paraId="1EEA572D" w14:textId="587A1E17" w:rsidR="007164AE" w:rsidRPr="00BA65B8" w:rsidRDefault="00560F7B" w:rsidP="00FC659E">
            <w:pPr>
              <w:pStyle w:val="a"/>
              <w:rPr>
                <w:ins w:id="1460" w:author="MartaAbkhiz" w:date="2025-09-28T23:23:00Z"/>
                <w:noProof/>
              </w:rPr>
            </w:pPr>
            <w:ins w:id="1461" w:author="MartaAbkhiz" w:date="2025-09-28T23:25:00Z">
              <w:r w:rsidRPr="00BA65B8">
                <w:rPr>
                  <w:noProof/>
                </w:rPr>
                <w:drawing>
                  <wp:inline distT="0" distB="0" distL="0" distR="0" wp14:anchorId="5FE138A3" wp14:editId="792C62B9">
                    <wp:extent cx="2206670" cy="573110"/>
                    <wp:effectExtent l="0" t="0" r="3175" b="0"/>
                    <wp:docPr id="475823289" name="Picture 4758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54" cstate="print">
                              <a:extLst>
                                <a:ext uri="{28A0092B-C50C-407E-A947-70E740481C1C}">
                                  <a14:useLocalDpi xmlns:a14="http://schemas.microsoft.com/office/drawing/2010/main" val="0"/>
                                </a:ext>
                              </a:extLst>
                            </a:blip>
                            <a:srcRect l="5511" r="9291" b="11490"/>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62" w:author="Mosen Bakhtiari" w:date="2025-10-10T19:31:00Z">
              <w:tcPr>
                <w:tcW w:w="4207" w:type="dxa"/>
                <w:vAlign w:val="center"/>
              </w:tcPr>
            </w:tcPrChange>
          </w:tcPr>
          <w:p w14:paraId="1F1F2C38" w14:textId="2AE8C8E2" w:rsidR="007164AE" w:rsidRPr="00BA65B8" w:rsidRDefault="00560F7B" w:rsidP="00FC659E">
            <w:pPr>
              <w:pStyle w:val="a"/>
              <w:rPr>
                <w:ins w:id="1463" w:author="MartaAbkhiz" w:date="2025-09-28T23:23:00Z"/>
                <w:noProof/>
              </w:rPr>
            </w:pPr>
            <w:ins w:id="1464" w:author="MartaAbkhiz" w:date="2025-09-28T23:25:00Z">
              <w:r w:rsidRPr="00BA65B8">
                <w:rPr>
                  <w:noProof/>
                </w:rPr>
                <w:drawing>
                  <wp:inline distT="0" distB="0" distL="0" distR="0" wp14:anchorId="3F6F426B" wp14:editId="5F2DDFCC">
                    <wp:extent cx="2371725" cy="574675"/>
                    <wp:effectExtent l="0" t="0" r="9525" b="0"/>
                    <wp:docPr id="1554002804" name="Picture 15540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55" cstate="print">
                              <a:extLst>
                                <a:ext uri="{28A0092B-C50C-407E-A947-70E740481C1C}">
                                  <a14:useLocalDpi xmlns:a14="http://schemas.microsoft.com/office/drawing/2010/main" val="0"/>
                                </a:ext>
                              </a:extLst>
                            </a:blip>
                            <a:srcRect t="-1" r="9608" b="1239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465" w:author="Mosen Bakhtiari" w:date="2025-10-10T19:31:00Z">
              <w:tcPr>
                <w:tcW w:w="3898" w:type="dxa"/>
                <w:vAlign w:val="center"/>
              </w:tcPr>
            </w:tcPrChange>
          </w:tcPr>
          <w:p w14:paraId="09F03624" w14:textId="29BF35B9" w:rsidR="007164AE" w:rsidRPr="00BA65B8" w:rsidRDefault="00560F7B" w:rsidP="00FC659E">
            <w:pPr>
              <w:pStyle w:val="a"/>
              <w:rPr>
                <w:ins w:id="1466" w:author="MartaAbkhiz" w:date="2025-09-28T23:23:00Z"/>
                <w:noProof/>
              </w:rPr>
            </w:pPr>
            <w:ins w:id="1467" w:author="MartaAbkhiz" w:date="2025-09-28T23:25:00Z">
              <w:del w:id="1468" w:author="Mosen Bakhtiari" w:date="2025-10-10T19:27:00Z">
                <w:r w:rsidRPr="00BA65B8" w:rsidDel="00275119">
                  <w:rPr>
                    <w:noProof/>
                  </w:rPr>
                  <w:drawing>
                    <wp:inline distT="0" distB="0" distL="0" distR="0" wp14:anchorId="51F0904A" wp14:editId="58056F2C">
                      <wp:extent cx="2455035" cy="613758"/>
                      <wp:effectExtent l="0" t="0" r="2540" b="0"/>
                      <wp:docPr id="1109522312" name="Picture 110952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2312" name="Picture 1109522312"/>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2455035" cy="613758"/>
                              </a:xfrm>
                              <a:prstGeom prst="rect">
                                <a:avLst/>
                              </a:prstGeom>
                              <a:ln>
                                <a:noFill/>
                              </a:ln>
                              <a:extLst>
                                <a:ext uri="{53640926-AAD7-44D8-BBD7-CCE9431645EC}">
                                  <a14:shadowObscured xmlns:a14="http://schemas.microsoft.com/office/drawing/2010/main"/>
                                </a:ext>
                              </a:extLst>
                            </pic:spPr>
                          </pic:pic>
                        </a:graphicData>
                      </a:graphic>
                    </wp:inline>
                  </w:drawing>
                </w:r>
              </w:del>
            </w:ins>
            <w:ins w:id="1469" w:author="Mosen Bakhtiari" w:date="2025-10-10T19:27:00Z">
              <w:r w:rsidR="00275119">
                <w:rPr>
                  <w:noProof/>
                </w:rPr>
                <w:drawing>
                  <wp:inline distT="0" distB="0" distL="0" distR="0" wp14:anchorId="70A68C54" wp14:editId="56398EE9">
                    <wp:extent cx="2366410" cy="536039"/>
                    <wp:effectExtent l="0" t="0" r="0" b="0"/>
                    <wp:docPr id="172681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t="13573" r="10103" b="5017"/>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164AE" w14:paraId="30DC3992" w14:textId="77777777" w:rsidTr="00376B96">
        <w:trPr>
          <w:trHeight w:val="1440"/>
          <w:jc w:val="center"/>
          <w:ins w:id="1470" w:author="MartaAbkhiz" w:date="2025-09-28T23:23:00Z"/>
          <w:trPrChange w:id="1471" w:author="Mosen Bakhtiari" w:date="2025-10-10T19:31:00Z">
            <w:trPr>
              <w:trHeight w:val="1440"/>
              <w:jc w:val="center"/>
            </w:trPr>
          </w:trPrChange>
        </w:trPr>
        <w:tc>
          <w:tcPr>
            <w:tcW w:w="3955" w:type="dxa"/>
            <w:vAlign w:val="center"/>
            <w:tcPrChange w:id="1472" w:author="Mosen Bakhtiari" w:date="2025-10-10T19:31:00Z">
              <w:tcPr>
                <w:tcW w:w="3955" w:type="dxa"/>
                <w:vAlign w:val="center"/>
              </w:tcPr>
            </w:tcPrChange>
          </w:tcPr>
          <w:p w14:paraId="0F9D98AF" w14:textId="3668D265" w:rsidR="007164AE" w:rsidRDefault="00560F7B" w:rsidP="00FC659E">
            <w:pPr>
              <w:pStyle w:val="a"/>
              <w:rPr>
                <w:ins w:id="1473" w:author="MartaAbkhiz" w:date="2025-09-28T23:23:00Z"/>
                <w:szCs w:val="22"/>
              </w:rPr>
            </w:pPr>
            <w:ins w:id="1474" w:author="MartaAbkhiz" w:date="2025-09-28T23:26:00Z">
              <w:r w:rsidRPr="00BA65B8">
                <w:rPr>
                  <w:noProof/>
                </w:rPr>
                <w:drawing>
                  <wp:inline distT="0" distB="0" distL="0" distR="0" wp14:anchorId="6E5C4973" wp14:editId="64252DB9">
                    <wp:extent cx="2344580" cy="856445"/>
                    <wp:effectExtent l="0" t="0" r="0" b="1270"/>
                    <wp:docPr id="761229894" name="Picture 7612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75" w:author="Mosen Bakhtiari" w:date="2025-10-10T19:31:00Z">
              <w:tcPr>
                <w:tcW w:w="4207" w:type="dxa"/>
                <w:vAlign w:val="center"/>
              </w:tcPr>
            </w:tcPrChange>
          </w:tcPr>
          <w:p w14:paraId="2BF72B92" w14:textId="1B18297C" w:rsidR="007164AE" w:rsidRDefault="00560F7B" w:rsidP="00FC659E">
            <w:pPr>
              <w:pStyle w:val="a"/>
              <w:rPr>
                <w:ins w:id="1476" w:author="MartaAbkhiz" w:date="2025-09-28T23:23:00Z"/>
                <w:szCs w:val="22"/>
              </w:rPr>
            </w:pPr>
            <w:ins w:id="1477" w:author="MartaAbkhiz" w:date="2025-09-28T23:26:00Z">
              <w:r w:rsidRPr="00BA65B8">
                <w:rPr>
                  <w:noProof/>
                </w:rPr>
                <w:drawing>
                  <wp:inline distT="0" distB="0" distL="0" distR="0" wp14:anchorId="08FC414F" wp14:editId="0EB8D738">
                    <wp:extent cx="2466365" cy="857991"/>
                    <wp:effectExtent l="0" t="0" r="0" b="0"/>
                    <wp:docPr id="1007663375" name="Picture 10076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478" w:author="Mosen Bakhtiari" w:date="2025-10-10T19:31:00Z">
              <w:tcPr>
                <w:tcW w:w="3898" w:type="dxa"/>
                <w:vAlign w:val="center"/>
              </w:tcPr>
            </w:tcPrChange>
          </w:tcPr>
          <w:p w14:paraId="444F4A25" w14:textId="07F4467C" w:rsidR="007164AE" w:rsidRDefault="00560F7B" w:rsidP="00FC659E">
            <w:pPr>
              <w:pStyle w:val="a"/>
              <w:rPr>
                <w:ins w:id="1479" w:author="MartaAbkhiz" w:date="2025-09-28T23:23:00Z"/>
                <w:szCs w:val="22"/>
              </w:rPr>
            </w:pPr>
            <w:ins w:id="1480" w:author="MartaAbkhiz" w:date="2025-09-28T23:26:00Z">
              <w:r w:rsidRPr="00BA65B8">
                <w:rPr>
                  <w:noProof/>
                </w:rPr>
                <w:drawing>
                  <wp:inline distT="0" distB="0" distL="0" distR="0" wp14:anchorId="4140B985" wp14:editId="206CF327">
                    <wp:extent cx="2291695" cy="837127"/>
                    <wp:effectExtent l="0" t="0" r="0" b="1270"/>
                    <wp:docPr id="902805636" name="Picture 90280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ins>
          </w:p>
        </w:tc>
      </w:tr>
      <w:tr w:rsidR="007164AE" w14:paraId="34DE83F4" w14:textId="77777777" w:rsidTr="00376B96">
        <w:trPr>
          <w:trHeight w:val="720"/>
          <w:jc w:val="center"/>
          <w:ins w:id="1481" w:author="MartaAbkhiz" w:date="2025-09-28T23:23:00Z"/>
          <w:trPrChange w:id="1482" w:author="Mosen Bakhtiari" w:date="2025-10-10T19:31:00Z">
            <w:trPr>
              <w:trHeight w:val="1440"/>
              <w:jc w:val="center"/>
            </w:trPr>
          </w:trPrChange>
        </w:trPr>
        <w:tc>
          <w:tcPr>
            <w:tcW w:w="3955" w:type="dxa"/>
            <w:vAlign w:val="center"/>
            <w:tcPrChange w:id="1483" w:author="Mosen Bakhtiari" w:date="2025-10-10T19:31:00Z">
              <w:tcPr>
                <w:tcW w:w="3955" w:type="dxa"/>
                <w:vAlign w:val="center"/>
              </w:tcPr>
            </w:tcPrChange>
          </w:tcPr>
          <w:p w14:paraId="0B995E80" w14:textId="153E27D4" w:rsidR="007164AE" w:rsidRPr="00BA65B8" w:rsidRDefault="00560F7B" w:rsidP="00FC659E">
            <w:pPr>
              <w:pStyle w:val="a"/>
              <w:rPr>
                <w:ins w:id="1484" w:author="MartaAbkhiz" w:date="2025-09-28T23:23:00Z"/>
                <w:noProof/>
              </w:rPr>
            </w:pPr>
            <w:ins w:id="1485" w:author="MartaAbkhiz" w:date="2025-09-28T23:26:00Z">
              <w:r w:rsidRPr="00BA65B8">
                <w:rPr>
                  <w:noProof/>
                </w:rPr>
                <w:drawing>
                  <wp:inline distT="0" distB="0" distL="0" distR="0" wp14:anchorId="0C8AB1F5" wp14:editId="501A6A4D">
                    <wp:extent cx="2425027" cy="553791"/>
                    <wp:effectExtent l="0" t="0" r="0" b="0"/>
                    <wp:docPr id="2018844298" name="Picture 201884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61" cstate="print">
                              <a:extLst>
                                <a:ext uri="{28A0092B-C50C-407E-A947-70E740481C1C}">
                                  <a14:useLocalDpi xmlns:a14="http://schemas.microsoft.com/office/drawing/2010/main" val="0"/>
                                </a:ext>
                              </a:extLst>
                            </a:blip>
                            <a:srcRect t="8402" r="9195" b="8650"/>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86" w:author="Mosen Bakhtiari" w:date="2025-10-10T19:31:00Z">
              <w:tcPr>
                <w:tcW w:w="4207" w:type="dxa"/>
                <w:vAlign w:val="center"/>
              </w:tcPr>
            </w:tcPrChange>
          </w:tcPr>
          <w:p w14:paraId="15CAFA6B" w14:textId="1C595F76" w:rsidR="007164AE" w:rsidRPr="00BA65B8" w:rsidRDefault="00560F7B" w:rsidP="00FC659E">
            <w:pPr>
              <w:pStyle w:val="a"/>
              <w:rPr>
                <w:ins w:id="1487" w:author="MartaAbkhiz" w:date="2025-09-28T23:23:00Z"/>
                <w:noProof/>
              </w:rPr>
            </w:pPr>
            <w:ins w:id="1488" w:author="MartaAbkhiz" w:date="2025-09-28T23:26:00Z">
              <w:r w:rsidRPr="00BA65B8">
                <w:rPr>
                  <w:noProof/>
                </w:rPr>
                <w:drawing>
                  <wp:inline distT="0" distB="0" distL="0" distR="0" wp14:anchorId="2BAFF8E7" wp14:editId="49CCF0AA">
                    <wp:extent cx="2398881" cy="598868"/>
                    <wp:effectExtent l="0" t="0" r="1905" b="0"/>
                    <wp:docPr id="784290995" name="Picture 78429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62" cstate="print">
                              <a:extLst>
                                <a:ext uri="{28A0092B-C50C-407E-A947-70E740481C1C}">
                                  <a14:useLocalDpi xmlns:a14="http://schemas.microsoft.com/office/drawing/2010/main" val="0"/>
                                </a:ext>
                              </a:extLst>
                            </a:blip>
                            <a:srcRect r="8656" b="8786"/>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489" w:author="Mosen Bakhtiari" w:date="2025-10-10T19:31:00Z">
              <w:tcPr>
                <w:tcW w:w="3898" w:type="dxa"/>
                <w:vAlign w:val="center"/>
              </w:tcPr>
            </w:tcPrChange>
          </w:tcPr>
          <w:p w14:paraId="26F58AE7" w14:textId="1E0EB9E2" w:rsidR="007164AE" w:rsidRPr="00BA65B8" w:rsidRDefault="00560F7B" w:rsidP="00FC659E">
            <w:pPr>
              <w:pStyle w:val="a"/>
              <w:rPr>
                <w:ins w:id="1490" w:author="MartaAbkhiz" w:date="2025-09-28T23:23:00Z"/>
                <w:noProof/>
              </w:rPr>
            </w:pPr>
            <w:ins w:id="1491" w:author="MartaAbkhiz" w:date="2025-09-28T23:26:00Z">
              <w:r w:rsidRPr="00BA65B8">
                <w:rPr>
                  <w:noProof/>
                </w:rPr>
                <w:drawing>
                  <wp:inline distT="0" distB="0" distL="0" distR="0" wp14:anchorId="35FDC54E" wp14:editId="4095B1A5">
                    <wp:extent cx="2281105" cy="611746"/>
                    <wp:effectExtent l="0" t="0" r="5080" b="0"/>
                    <wp:docPr id="150654879" name="Picture 1506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63" cstate="print">
                              <a:extLst>
                                <a:ext uri="{28A0092B-C50C-407E-A947-70E740481C1C}">
                                  <a14:useLocalDpi xmlns:a14="http://schemas.microsoft.com/office/drawing/2010/main" val="0"/>
                                </a:ext>
                              </a:extLst>
                            </a:blip>
                            <a:srcRect l="6300" r="8669" b="8786"/>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4ADF4E6B" w14:textId="77777777" w:rsidTr="00376B96">
        <w:trPr>
          <w:trHeight w:val="1440"/>
          <w:jc w:val="center"/>
          <w:ins w:id="1492" w:author="MartaAbkhiz" w:date="2025-09-28T23:26:00Z"/>
          <w:trPrChange w:id="1493" w:author="Mosen Bakhtiari" w:date="2025-10-10T19:31:00Z">
            <w:trPr>
              <w:trHeight w:val="1440"/>
              <w:jc w:val="center"/>
            </w:trPr>
          </w:trPrChange>
        </w:trPr>
        <w:tc>
          <w:tcPr>
            <w:tcW w:w="3955" w:type="dxa"/>
            <w:vAlign w:val="center"/>
            <w:tcPrChange w:id="1494" w:author="Mosen Bakhtiari" w:date="2025-10-10T19:31:00Z">
              <w:tcPr>
                <w:tcW w:w="3955" w:type="dxa"/>
                <w:vAlign w:val="center"/>
              </w:tcPr>
            </w:tcPrChange>
          </w:tcPr>
          <w:p w14:paraId="1129C0DD" w14:textId="4D7216AD" w:rsidR="00560F7B" w:rsidRPr="00BA65B8" w:rsidRDefault="00560F7B" w:rsidP="00FC659E">
            <w:pPr>
              <w:pStyle w:val="a"/>
              <w:rPr>
                <w:ins w:id="1495" w:author="MartaAbkhiz" w:date="2025-09-28T23:26:00Z"/>
                <w:noProof/>
              </w:rPr>
            </w:pPr>
            <w:ins w:id="1496" w:author="MartaAbkhiz" w:date="2025-09-28T23:26:00Z">
              <w:r w:rsidRPr="00BA65B8">
                <w:rPr>
                  <w:noProof/>
                </w:rPr>
                <w:lastRenderedPageBreak/>
                <w:drawing>
                  <wp:inline distT="0" distB="0" distL="0" distR="0" wp14:anchorId="2CDCC85C" wp14:editId="6CFA4C5B">
                    <wp:extent cx="2342774" cy="855786"/>
                    <wp:effectExtent l="0" t="0" r="635" b="1905"/>
                    <wp:docPr id="503392480" name="Picture 5033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497" w:author="Mosen Bakhtiari" w:date="2025-10-10T19:31:00Z">
              <w:tcPr>
                <w:tcW w:w="4207" w:type="dxa"/>
                <w:vAlign w:val="center"/>
              </w:tcPr>
            </w:tcPrChange>
          </w:tcPr>
          <w:p w14:paraId="09D89177" w14:textId="41B82E1F" w:rsidR="00560F7B" w:rsidRPr="00BA65B8" w:rsidRDefault="00560F7B" w:rsidP="00FC659E">
            <w:pPr>
              <w:pStyle w:val="a"/>
              <w:rPr>
                <w:ins w:id="1498" w:author="MartaAbkhiz" w:date="2025-09-28T23:26:00Z"/>
                <w:noProof/>
              </w:rPr>
            </w:pPr>
            <w:ins w:id="1499" w:author="MartaAbkhiz" w:date="2025-09-28T23:26:00Z">
              <w:r w:rsidRPr="00BA65B8">
                <w:rPr>
                  <w:noProof/>
                </w:rPr>
                <w:drawing>
                  <wp:inline distT="0" distB="0" distL="0" distR="0" wp14:anchorId="51CE3D0B" wp14:editId="36D6E41F">
                    <wp:extent cx="2375452" cy="875939"/>
                    <wp:effectExtent l="0" t="0" r="6350" b="635"/>
                    <wp:docPr id="487279568" name="Picture 4872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500" w:author="Mosen Bakhtiari" w:date="2025-10-10T19:31:00Z">
              <w:tcPr>
                <w:tcW w:w="3898" w:type="dxa"/>
                <w:vAlign w:val="center"/>
              </w:tcPr>
            </w:tcPrChange>
          </w:tcPr>
          <w:p w14:paraId="54513807" w14:textId="2953C60B" w:rsidR="00560F7B" w:rsidRPr="00BA65B8" w:rsidRDefault="00560F7B" w:rsidP="00FC659E">
            <w:pPr>
              <w:pStyle w:val="a"/>
              <w:rPr>
                <w:ins w:id="1501" w:author="MartaAbkhiz" w:date="2025-09-28T23:26:00Z"/>
                <w:noProof/>
              </w:rPr>
            </w:pPr>
            <w:ins w:id="1502" w:author="MartaAbkhiz" w:date="2025-09-28T23:26:00Z">
              <w:r w:rsidRPr="00BA65B8">
                <w:rPr>
                  <w:noProof/>
                </w:rPr>
                <w:drawing>
                  <wp:inline distT="0" distB="0" distL="0" distR="0" wp14:anchorId="0DE14FDE" wp14:editId="00A0E0A6">
                    <wp:extent cx="2338689" cy="854295"/>
                    <wp:effectExtent l="0" t="0" r="5080" b="3175"/>
                    <wp:docPr id="1108410441" name="Picture 11084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4A66938B" w14:textId="77777777" w:rsidTr="00376B96">
        <w:trPr>
          <w:trHeight w:val="720"/>
          <w:jc w:val="center"/>
          <w:ins w:id="1503" w:author="MartaAbkhiz" w:date="2025-09-28T23:26:00Z"/>
          <w:trPrChange w:id="1504" w:author="Mosen Bakhtiari" w:date="2025-10-10T19:31:00Z">
            <w:trPr>
              <w:trHeight w:val="1440"/>
              <w:jc w:val="center"/>
            </w:trPr>
          </w:trPrChange>
        </w:trPr>
        <w:tc>
          <w:tcPr>
            <w:tcW w:w="3955" w:type="dxa"/>
            <w:vAlign w:val="center"/>
            <w:tcPrChange w:id="1505" w:author="Mosen Bakhtiari" w:date="2025-10-10T19:31:00Z">
              <w:tcPr>
                <w:tcW w:w="3955" w:type="dxa"/>
                <w:vAlign w:val="center"/>
              </w:tcPr>
            </w:tcPrChange>
          </w:tcPr>
          <w:p w14:paraId="73D02B98" w14:textId="1BEB559C" w:rsidR="00560F7B" w:rsidRPr="00BA65B8" w:rsidRDefault="00560F7B" w:rsidP="00FC659E">
            <w:pPr>
              <w:pStyle w:val="a"/>
              <w:rPr>
                <w:ins w:id="1506" w:author="MartaAbkhiz" w:date="2025-09-28T23:26:00Z"/>
                <w:noProof/>
              </w:rPr>
            </w:pPr>
            <w:ins w:id="1507" w:author="MartaAbkhiz" w:date="2025-09-28T23:26:00Z">
              <w:r w:rsidRPr="00BA65B8">
                <w:rPr>
                  <w:noProof/>
                </w:rPr>
                <w:drawing>
                  <wp:inline distT="0" distB="0" distL="0" distR="0" wp14:anchorId="2E3FF347" wp14:editId="1BE879CF">
                    <wp:extent cx="2325119" cy="547353"/>
                    <wp:effectExtent l="0" t="0" r="0" b="5715"/>
                    <wp:docPr id="413572344" name="Picture 41357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67" cstate="print">
                              <a:extLst>
                                <a:ext uri="{28A0092B-C50C-407E-A947-70E740481C1C}">
                                  <a14:useLocalDpi xmlns:a14="http://schemas.microsoft.com/office/drawing/2010/main" val="0"/>
                                </a:ext>
                              </a:extLst>
                            </a:blip>
                            <a:srcRect l="5780" t="10501" r="8381" b="8669"/>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508" w:author="Mosen Bakhtiari" w:date="2025-10-10T19:31:00Z">
              <w:tcPr>
                <w:tcW w:w="4207" w:type="dxa"/>
                <w:vAlign w:val="center"/>
              </w:tcPr>
            </w:tcPrChange>
          </w:tcPr>
          <w:p w14:paraId="1425666D" w14:textId="2D012E1C" w:rsidR="00560F7B" w:rsidRPr="00BA65B8" w:rsidRDefault="00560F7B" w:rsidP="00FC659E">
            <w:pPr>
              <w:pStyle w:val="a"/>
              <w:rPr>
                <w:ins w:id="1509" w:author="MartaAbkhiz" w:date="2025-09-28T23:26:00Z"/>
                <w:noProof/>
              </w:rPr>
            </w:pPr>
            <w:ins w:id="1510" w:author="MartaAbkhiz" w:date="2025-09-28T23:27:00Z">
              <w:r w:rsidRPr="00BA65B8">
                <w:rPr>
                  <w:noProof/>
                </w:rPr>
                <w:drawing>
                  <wp:inline distT="0" distB="0" distL="0" distR="0" wp14:anchorId="2152C529" wp14:editId="2DF8E5AF">
                    <wp:extent cx="2086369" cy="553718"/>
                    <wp:effectExtent l="0" t="0" r="0" b="0"/>
                    <wp:docPr id="1384442024" name="Picture 13844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68" cstate="print">
                              <a:extLst>
                                <a:ext uri="{28A0092B-C50C-407E-A947-70E740481C1C}">
                                  <a14:useLocalDpi xmlns:a14="http://schemas.microsoft.com/office/drawing/2010/main" val="0"/>
                                </a:ext>
                              </a:extLst>
                            </a:blip>
                            <a:srcRect l="6299" r="8657" b="9719"/>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511" w:author="Mosen Bakhtiari" w:date="2025-10-10T19:31:00Z">
              <w:tcPr>
                <w:tcW w:w="3898" w:type="dxa"/>
                <w:vAlign w:val="center"/>
              </w:tcPr>
            </w:tcPrChange>
          </w:tcPr>
          <w:p w14:paraId="79D70EFA" w14:textId="6DE19A33" w:rsidR="00560F7B" w:rsidRPr="00BA65B8" w:rsidRDefault="00560F7B" w:rsidP="00FC659E">
            <w:pPr>
              <w:pStyle w:val="a"/>
              <w:rPr>
                <w:ins w:id="1512" w:author="MartaAbkhiz" w:date="2025-09-28T23:26:00Z"/>
                <w:noProof/>
              </w:rPr>
            </w:pPr>
            <w:ins w:id="1513" w:author="MartaAbkhiz" w:date="2025-09-28T23:26:00Z">
              <w:r w:rsidRPr="00BA65B8">
                <w:rPr>
                  <w:noProof/>
                </w:rPr>
                <w:drawing>
                  <wp:inline distT="0" distB="0" distL="0" distR="0" wp14:anchorId="02E57DEF" wp14:editId="58E9C99D">
                    <wp:extent cx="2310966" cy="547353"/>
                    <wp:effectExtent l="0" t="0" r="0" b="5715"/>
                    <wp:docPr id="1059933310" name="Picture 1059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69" cstate="print">
                              <a:extLst>
                                <a:ext uri="{28A0092B-C50C-407E-A947-70E740481C1C}">
                                  <a14:useLocalDpi xmlns:a14="http://schemas.microsoft.com/office/drawing/2010/main" val="0"/>
                                </a:ext>
                              </a:extLst>
                            </a:blip>
                            <a:srcRect l="5779" t="10503" r="8905" b="8668"/>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1BCCAC1B" w14:textId="77777777" w:rsidTr="00376B96">
        <w:trPr>
          <w:trHeight w:val="1440"/>
          <w:jc w:val="center"/>
          <w:ins w:id="1514" w:author="MartaAbkhiz" w:date="2025-09-28T23:26:00Z"/>
          <w:trPrChange w:id="1515" w:author="Mosen Bakhtiari" w:date="2025-10-10T19:31:00Z">
            <w:trPr>
              <w:trHeight w:val="1440"/>
              <w:jc w:val="center"/>
            </w:trPr>
          </w:trPrChange>
        </w:trPr>
        <w:tc>
          <w:tcPr>
            <w:tcW w:w="3955" w:type="dxa"/>
            <w:vAlign w:val="center"/>
            <w:tcPrChange w:id="1516" w:author="Mosen Bakhtiari" w:date="2025-10-10T19:31:00Z">
              <w:tcPr>
                <w:tcW w:w="3955" w:type="dxa"/>
                <w:vAlign w:val="center"/>
              </w:tcPr>
            </w:tcPrChange>
          </w:tcPr>
          <w:p w14:paraId="5C3705C0" w14:textId="216D7D3C" w:rsidR="00560F7B" w:rsidRPr="00BA65B8" w:rsidRDefault="00560F7B" w:rsidP="00FC659E">
            <w:pPr>
              <w:pStyle w:val="a"/>
              <w:rPr>
                <w:ins w:id="1517" w:author="MartaAbkhiz" w:date="2025-09-28T23:26:00Z"/>
                <w:noProof/>
              </w:rPr>
            </w:pPr>
            <w:ins w:id="1518" w:author="MartaAbkhiz" w:date="2025-09-28T23:27:00Z">
              <w:r w:rsidRPr="00BA65B8">
                <w:rPr>
                  <w:noProof/>
                </w:rPr>
                <w:drawing>
                  <wp:inline distT="0" distB="0" distL="0" distR="0" wp14:anchorId="006A2691" wp14:editId="1D5E8B85">
                    <wp:extent cx="2367191" cy="864704"/>
                    <wp:effectExtent l="0" t="0" r="0" b="0"/>
                    <wp:docPr id="2132055046" name="Picture 21320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519" w:author="Mosen Bakhtiari" w:date="2025-10-10T19:31:00Z">
              <w:tcPr>
                <w:tcW w:w="4207" w:type="dxa"/>
                <w:vAlign w:val="center"/>
              </w:tcPr>
            </w:tcPrChange>
          </w:tcPr>
          <w:p w14:paraId="45E470D0" w14:textId="1DA1303C" w:rsidR="00560F7B" w:rsidRPr="00BA65B8" w:rsidRDefault="00560F7B" w:rsidP="00FC659E">
            <w:pPr>
              <w:pStyle w:val="a"/>
              <w:rPr>
                <w:ins w:id="1520" w:author="MartaAbkhiz" w:date="2025-09-28T23:26:00Z"/>
                <w:noProof/>
              </w:rPr>
            </w:pPr>
          </w:p>
        </w:tc>
        <w:tc>
          <w:tcPr>
            <w:tcW w:w="3898" w:type="dxa"/>
            <w:vAlign w:val="center"/>
            <w:tcPrChange w:id="1521" w:author="Mosen Bakhtiari" w:date="2025-10-10T19:31:00Z">
              <w:tcPr>
                <w:tcW w:w="3898" w:type="dxa"/>
                <w:vAlign w:val="center"/>
              </w:tcPr>
            </w:tcPrChange>
          </w:tcPr>
          <w:p w14:paraId="67C8C223" w14:textId="77777777" w:rsidR="00560F7B" w:rsidRPr="00BA65B8" w:rsidRDefault="00560F7B" w:rsidP="00FC659E">
            <w:pPr>
              <w:pStyle w:val="a"/>
              <w:rPr>
                <w:ins w:id="1522" w:author="MartaAbkhiz" w:date="2025-09-28T23:26:00Z"/>
                <w:noProof/>
              </w:rPr>
            </w:pPr>
          </w:p>
        </w:tc>
      </w:tr>
      <w:tr w:rsidR="00560F7B" w14:paraId="5E4DF774" w14:textId="77777777" w:rsidTr="00376B96">
        <w:trPr>
          <w:trHeight w:val="720"/>
          <w:jc w:val="center"/>
          <w:ins w:id="1523" w:author="MartaAbkhiz" w:date="2025-09-28T23:26:00Z"/>
          <w:trPrChange w:id="1524" w:author="Mosen Bakhtiari" w:date="2025-10-10T19:31:00Z">
            <w:trPr>
              <w:trHeight w:val="1440"/>
              <w:jc w:val="center"/>
            </w:trPr>
          </w:trPrChange>
        </w:trPr>
        <w:tc>
          <w:tcPr>
            <w:tcW w:w="3955" w:type="dxa"/>
            <w:vAlign w:val="center"/>
            <w:tcPrChange w:id="1525" w:author="Mosen Bakhtiari" w:date="2025-10-10T19:31:00Z">
              <w:tcPr>
                <w:tcW w:w="3955" w:type="dxa"/>
                <w:vAlign w:val="center"/>
              </w:tcPr>
            </w:tcPrChange>
          </w:tcPr>
          <w:p w14:paraId="15F35729" w14:textId="11343F9D" w:rsidR="00560F7B" w:rsidRPr="00BA65B8" w:rsidRDefault="00560F7B" w:rsidP="00FC659E">
            <w:pPr>
              <w:pStyle w:val="a"/>
              <w:rPr>
                <w:ins w:id="1526" w:author="MartaAbkhiz" w:date="2025-09-28T23:26:00Z"/>
                <w:noProof/>
              </w:rPr>
            </w:pPr>
            <w:ins w:id="1527" w:author="MartaAbkhiz" w:date="2025-09-28T23:27:00Z">
              <w:r w:rsidRPr="00BA65B8">
                <w:rPr>
                  <w:noProof/>
                </w:rPr>
                <w:drawing>
                  <wp:inline distT="0" distB="0" distL="0" distR="0" wp14:anchorId="1C792FDF" wp14:editId="71735736">
                    <wp:extent cx="2064723" cy="507830"/>
                    <wp:effectExtent l="0" t="0" r="0" b="6985"/>
                    <wp:docPr id="1323604189" name="Picture 13236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71" cstate="print">
                              <a:extLst>
                                <a:ext uri="{28A0092B-C50C-407E-A947-70E740481C1C}">
                                  <a14:useLocalDpi xmlns:a14="http://schemas.microsoft.com/office/drawing/2010/main" val="0"/>
                                </a:ext>
                              </a:extLst>
                            </a:blip>
                            <a:srcRect l="6008" t="9414" r="10145" b="8094"/>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528" w:author="Mosen Bakhtiari" w:date="2025-10-10T19:31:00Z">
              <w:tcPr>
                <w:tcW w:w="4207" w:type="dxa"/>
                <w:vAlign w:val="center"/>
              </w:tcPr>
            </w:tcPrChange>
          </w:tcPr>
          <w:p w14:paraId="33638115" w14:textId="75586339" w:rsidR="00560F7B" w:rsidRPr="00BA65B8" w:rsidRDefault="00560F7B" w:rsidP="00FC659E">
            <w:pPr>
              <w:pStyle w:val="a"/>
              <w:rPr>
                <w:ins w:id="1529" w:author="MartaAbkhiz" w:date="2025-09-28T23:26:00Z"/>
                <w:noProof/>
              </w:rPr>
            </w:pPr>
          </w:p>
        </w:tc>
        <w:tc>
          <w:tcPr>
            <w:tcW w:w="3898" w:type="dxa"/>
            <w:vAlign w:val="center"/>
            <w:tcPrChange w:id="1530" w:author="Mosen Bakhtiari" w:date="2025-10-10T19:31:00Z">
              <w:tcPr>
                <w:tcW w:w="3898" w:type="dxa"/>
                <w:vAlign w:val="center"/>
              </w:tcPr>
            </w:tcPrChange>
          </w:tcPr>
          <w:p w14:paraId="0B5BDD85" w14:textId="77777777" w:rsidR="00560F7B" w:rsidRPr="00BA65B8" w:rsidRDefault="00560F7B" w:rsidP="00FC659E">
            <w:pPr>
              <w:pStyle w:val="a"/>
              <w:rPr>
                <w:ins w:id="1531" w:author="MartaAbkhiz" w:date="2025-09-28T23:26:00Z"/>
                <w:noProof/>
              </w:rPr>
            </w:pPr>
          </w:p>
        </w:tc>
      </w:tr>
    </w:tbl>
    <w:p w14:paraId="2BC43C60" w14:textId="77777777" w:rsidR="00FC659E" w:rsidRPr="00BA65B8" w:rsidRDefault="00FC659E" w:rsidP="00FC659E">
      <w:pPr>
        <w:spacing w:after="0" w:line="240" w:lineRule="auto"/>
        <w:jc w:val="center"/>
        <w:rPr>
          <w:moveTo w:id="1532" w:author="Mosen Bakhtiari" w:date="2025-10-10T19:32:00Z"/>
          <w:rFonts w:ascii="Georgia" w:hAnsi="Georgia" w:cstheme="minorHAnsi"/>
        </w:rPr>
      </w:pPr>
      <w:moveToRangeStart w:id="1533" w:author="Mosen Bakhtiari" w:date="2025-10-10T19:32:00Z" w:name="move211017188"/>
      <w:moveTo w:id="1534" w:author="Mosen Bakhtiari" w:date="2025-10-10T19:32:00Z">
        <w:r w:rsidRPr="00BA65B8">
          <w:rPr>
            <w:rFonts w:ascii="Georgia" w:hAnsi="Georgia" w:cstheme="minorHAnsi"/>
          </w:rPr>
          <w:t xml:space="preserve">Fig. </w:t>
        </w:r>
        <w:r>
          <w:rPr>
            <w:rFonts w:ascii="Georgia" w:hAnsi="Georgia" w:cstheme="minorHAnsi"/>
          </w:rPr>
          <w:t>14</w:t>
        </w:r>
        <w:r w:rsidRPr="00BA65B8">
          <w:rPr>
            <w:rFonts w:ascii="Georgia" w:hAnsi="Georgia" w:cstheme="minorHAnsi"/>
          </w:rPr>
          <w:t xml:space="preserve">. Trend and seasonality components of monthly discharge trending for far-dam stations with trend within 1979 </w:t>
        </w:r>
        <w:commentRangeStart w:id="1535"/>
        <w:r w:rsidRPr="00BA65B8">
          <w:rPr>
            <w:rFonts w:ascii="Georgia" w:hAnsi="Georgia" w:cstheme="minorHAnsi"/>
          </w:rPr>
          <w:t xml:space="preserve">to </w:t>
        </w:r>
        <w:commentRangeStart w:id="1536"/>
        <w:r w:rsidRPr="00BA65B8">
          <w:rPr>
            <w:rFonts w:ascii="Georgia" w:hAnsi="Georgia" w:cstheme="minorHAnsi"/>
          </w:rPr>
          <w:t>2022.</w:t>
        </w:r>
        <w:commentRangeEnd w:id="1536"/>
        <w:r w:rsidRPr="00BA65B8">
          <w:rPr>
            <w:rStyle w:val="CommentReference"/>
            <w:rFonts w:ascii="Georgia" w:hAnsi="Georgia"/>
            <w:sz w:val="22"/>
            <w:szCs w:val="22"/>
            <w:rtl/>
          </w:rPr>
          <w:commentReference w:id="1536"/>
        </w:r>
        <w:commentRangeEnd w:id="1535"/>
        <w:r w:rsidRPr="00BA65B8">
          <w:rPr>
            <w:rStyle w:val="CommentReference"/>
            <w:rFonts w:ascii="Georgia" w:hAnsi="Georgia"/>
            <w:sz w:val="22"/>
            <w:szCs w:val="22"/>
            <w:rtl/>
          </w:rPr>
          <w:commentReference w:id="1535"/>
        </w:r>
      </w:moveTo>
    </w:p>
    <w:moveToRangeEnd w:id="1533"/>
    <w:p w14:paraId="396868B3" w14:textId="77777777" w:rsidR="007164AE" w:rsidRDefault="007164AE" w:rsidP="00AA4471">
      <w:pPr>
        <w:spacing w:after="0" w:line="240" w:lineRule="auto"/>
        <w:jc w:val="center"/>
        <w:rPr>
          <w:ins w:id="1537" w:author="MartaAbkhiz" w:date="2025-09-28T23:23:00Z"/>
          <w:rFonts w:ascii="Georgia" w:hAnsi="Georgia" w:cstheme="minorHAnsi"/>
          <w:rtl/>
        </w:rPr>
      </w:pPr>
    </w:p>
    <w:p w14:paraId="7EC69DC6" w14:textId="163B2FD1" w:rsidR="007164AE" w:rsidRPr="00BA65B8" w:rsidDel="00FC659E" w:rsidRDefault="007164AE" w:rsidP="00AA4471">
      <w:pPr>
        <w:spacing w:after="0" w:line="240" w:lineRule="auto"/>
        <w:jc w:val="center"/>
        <w:rPr>
          <w:del w:id="1538" w:author="Mosen Bakhtiari" w:date="2025-10-10T19:33:00Z"/>
          <w:rFonts w:ascii="Georgia" w:hAnsi="Georgia" w:cstheme="minorHAnsi"/>
        </w:rPr>
      </w:pPr>
    </w:p>
    <w:p w14:paraId="31EE766B" w14:textId="77777777" w:rsidR="00004D87" w:rsidRPr="00BA65B8" w:rsidRDefault="00004D87" w:rsidP="00AA4494">
      <w:pPr>
        <w:spacing w:after="0" w:line="240" w:lineRule="auto"/>
        <w:rPr>
          <w:rFonts w:ascii="Georgia" w:eastAsia="Google Sans Text" w:hAnsi="Georgia" w:cstheme="minorHAnsi"/>
          <w:b/>
          <w:color w:val="1B1C1D"/>
        </w:rPr>
      </w:pPr>
    </w:p>
    <w:p w14:paraId="4542E7E2" w14:textId="196A891C" w:rsidR="000B5E37" w:rsidRPr="00BA65B8" w:rsidRDefault="000B5E37" w:rsidP="000B5E37">
      <w:pPr>
        <w:jc w:val="lowKashida"/>
        <w:rPr>
          <w:rFonts w:ascii="Georgia" w:eastAsia="Google Sans Text" w:hAnsi="Georgia" w:cstheme="minorHAnsi"/>
          <w:b/>
          <w:bCs/>
          <w:color w:val="1B1C1D"/>
        </w:rPr>
      </w:pPr>
      <w:r w:rsidRPr="00BA65B8">
        <w:rPr>
          <w:rFonts w:ascii="Georgia" w:eastAsia="Google Sans Text" w:hAnsi="Georgia" w:cstheme="minorHAnsi"/>
          <w:b/>
          <w:bCs/>
          <w:color w:val="1B1C1D"/>
        </w:rPr>
        <w:t xml:space="preserve">PSDI </w:t>
      </w:r>
      <w:r w:rsidR="00A34AE5" w:rsidRPr="00BA65B8">
        <w:rPr>
          <w:rFonts w:ascii="Georgia" w:eastAsia="Google Sans Text" w:hAnsi="Georgia" w:cstheme="minorHAnsi"/>
          <w:b/>
          <w:bCs/>
          <w:color w:val="1B1C1D"/>
        </w:rPr>
        <w:t xml:space="preserve">changes </w:t>
      </w:r>
      <w:r w:rsidRPr="00BA65B8">
        <w:rPr>
          <w:rFonts w:ascii="Georgia" w:eastAsia="Google Sans Text" w:hAnsi="Georgia" w:cstheme="minorHAnsi"/>
          <w:b/>
          <w:bCs/>
          <w:color w:val="1B1C1D"/>
        </w:rPr>
        <w:t xml:space="preserve">of </w:t>
      </w:r>
      <w:r w:rsidR="00B74441">
        <w:rPr>
          <w:rFonts w:ascii="Georgia" w:eastAsia="Google Sans Text" w:hAnsi="Georgia" w:cstheme="minorHAnsi"/>
          <w:b/>
          <w:bCs/>
          <w:color w:val="1B1C1D"/>
        </w:rPr>
        <w:t>close-dam</w:t>
      </w:r>
      <w:r w:rsidRPr="00BA65B8">
        <w:rPr>
          <w:rFonts w:ascii="Georgia" w:eastAsia="Google Sans Text" w:hAnsi="Georgia" w:cstheme="minorHAnsi"/>
          <w:b/>
          <w:bCs/>
          <w:color w:val="1B1C1D"/>
        </w:rPr>
        <w:t xml:space="preserve"> and far-from-dam stations </w:t>
      </w:r>
    </w:p>
    <w:p w14:paraId="25B5BC8F" w14:textId="45E99277" w:rsidR="002A587E" w:rsidRPr="00FC659E" w:rsidRDefault="000C7CE7" w:rsidP="00FC659E">
      <w:pPr>
        <w:pStyle w:val="a"/>
        <w:rPr>
          <w:szCs w:val="22"/>
          <w:rtl/>
          <w:rPrChange w:id="1539" w:author="Mosen Bakhtiari" w:date="2025-10-10T19:32:00Z">
            <w:rPr>
              <w:rtl/>
            </w:rPr>
          </w:rPrChange>
        </w:rPr>
      </w:pPr>
      <w:r w:rsidRPr="00FC659E">
        <w:t xml:space="preserve">Average PDSI </w:t>
      </w:r>
      <w:r w:rsidR="00136D7E" w:rsidRPr="00FC659E">
        <w:t>changes</w:t>
      </w:r>
      <w:r w:rsidR="008E48F3" w:rsidRPr="00FC659E">
        <w:t xml:space="preserve"> </w:t>
      </w:r>
      <w:r w:rsidRPr="00FC659E">
        <w:t>b</w:t>
      </w:r>
      <w:r w:rsidR="008E48F3" w:rsidRPr="00FC659E">
        <w:t xml:space="preserve">efore </w:t>
      </w:r>
      <w:r w:rsidR="00136D7E" w:rsidRPr="00FC659E">
        <w:t>and</w:t>
      </w:r>
      <w:r w:rsidR="008E48F3" w:rsidRPr="00FC659E">
        <w:t xml:space="preserve"> </w:t>
      </w:r>
      <w:r w:rsidRPr="00FC659E">
        <w:t>a</w:t>
      </w:r>
      <w:r w:rsidR="008E48F3" w:rsidRPr="00FC659E">
        <w:t xml:space="preserve">fter </w:t>
      </w:r>
      <w:r w:rsidRPr="00FC659E">
        <w:t>d</w:t>
      </w:r>
      <w:r w:rsidR="008E48F3" w:rsidRPr="00FC659E">
        <w:t xml:space="preserve">am </w:t>
      </w:r>
      <w:r w:rsidRPr="00FC659E">
        <w:t>c</w:t>
      </w:r>
      <w:r w:rsidR="008E48F3" w:rsidRPr="00FC659E">
        <w:t>onstruction</w:t>
      </w:r>
      <w:r w:rsidRPr="00FC659E">
        <w:t>,</w:t>
      </w:r>
      <w:r w:rsidR="008E48F3" w:rsidRPr="00FC659E">
        <w:t xml:space="preserve"> consistently shows lower (more negative) PDSI values after dam construction across </w:t>
      </w:r>
      <w:r w:rsidRPr="00FC659E">
        <w:t xml:space="preserve">all </w:t>
      </w:r>
      <w:r w:rsidR="00B74441" w:rsidRPr="00FC659E">
        <w:rPr>
          <w:rPrChange w:id="1540" w:author="Mosen Bakhtiari" w:date="2025-10-10T19:32:00Z">
            <w:rPr>
              <w:rFonts w:eastAsia="Google Sans Text"/>
            </w:rPr>
          </w:rPrChange>
        </w:rPr>
        <w:t>close-dam</w:t>
      </w:r>
      <w:r w:rsidR="008E48F3" w:rsidRPr="00FC659E">
        <w:t xml:space="preserve"> </w:t>
      </w:r>
      <w:r w:rsidR="00BC0DB4" w:rsidRPr="00FC659E">
        <w:t xml:space="preserve">stations </w:t>
      </w:r>
      <w:r w:rsidRPr="00FC659E">
        <w:t xml:space="preserve">(Fig. </w:t>
      </w:r>
      <w:r w:rsidR="00AE0CB2" w:rsidRPr="00FC659E">
        <w:t>15</w:t>
      </w:r>
      <w:r w:rsidR="00BC0DB4" w:rsidRPr="00FC659E">
        <w:t>- a</w:t>
      </w:r>
      <w:r w:rsidRPr="00FC659E">
        <w:t>)</w:t>
      </w:r>
      <w:r w:rsidR="008E48F3" w:rsidRPr="00FC659E">
        <w:t>, indicates an increase in drought severity downstream of the dams.</w:t>
      </w:r>
      <w:r w:rsidR="00BC0DB4" w:rsidRPr="00FC659E">
        <w:t xml:space="preserve"> </w:t>
      </w:r>
      <w:r w:rsidR="00E96296" w:rsidRPr="00FC659E">
        <w:t xml:space="preserve">Average values of PDSI for </w:t>
      </w:r>
      <w:r w:rsidR="00E96296" w:rsidRPr="00FC659E">
        <w:rPr>
          <w:rPrChange w:id="1541" w:author="Mosen Bakhtiari" w:date="2025-10-10T19:32:00Z">
            <w:rPr>
              <w:rFonts w:eastAsia="Google Sans Text"/>
            </w:rPr>
          </w:rPrChange>
        </w:rPr>
        <w:t>far-dam</w:t>
      </w:r>
      <w:r w:rsidR="00E96296" w:rsidRPr="00FC659E">
        <w:t xml:space="preserve"> stations during 197</w:t>
      </w:r>
      <w:r w:rsidR="00851868" w:rsidRPr="00FC659E">
        <w:t>9</w:t>
      </w:r>
      <w:r w:rsidR="00E96296" w:rsidRPr="00FC659E">
        <w:t xml:space="preserve"> to 2022 are shown in Fig. </w:t>
      </w:r>
      <w:r w:rsidR="00AE0CB2" w:rsidRPr="00FC659E">
        <w:t>15</w:t>
      </w:r>
      <w:r w:rsidR="00E96296" w:rsidRPr="00FC659E">
        <w:t xml:space="preserve">-b. Average PDSI of </w:t>
      </w:r>
      <w:r w:rsidR="00B74441" w:rsidRPr="00FC659E">
        <w:t>close-dam</w:t>
      </w:r>
      <w:r w:rsidR="00E96296" w:rsidRPr="00FC659E">
        <w:t xml:space="preserve"> stations during 197</w:t>
      </w:r>
      <w:r w:rsidR="00851868" w:rsidRPr="00FC659E">
        <w:t>9</w:t>
      </w:r>
      <w:r w:rsidR="00E96296" w:rsidRPr="00FC659E">
        <w:t xml:space="preserve">- 2022, before and after dam constructions were -1.3, -0.50 and -2.10, respectively, while it was -0.82 for far-dam stations. </w:t>
      </w:r>
      <w:r w:rsidR="00FE7FDF" w:rsidRPr="00FC659E">
        <w:t>Therefore, t</w:t>
      </w:r>
      <w:r w:rsidR="00D34929" w:rsidRPr="00FC659E">
        <w:t xml:space="preserve">he </w:t>
      </w:r>
      <w:r w:rsidR="001557C4" w:rsidRPr="00FC659E">
        <w:t>PDIS</w:t>
      </w:r>
      <w:r w:rsidR="00D34929" w:rsidRPr="00FC659E">
        <w:t xml:space="preserve"> change</w:t>
      </w:r>
      <w:r w:rsidR="00D145C0" w:rsidRPr="00FC659E">
        <w:t>s</w:t>
      </w:r>
      <w:r w:rsidR="002A587E" w:rsidRPr="00FC659E">
        <w:t xml:space="preserve"> directly implies a worsening of drought conditions</w:t>
      </w:r>
      <w:r w:rsidR="00D145C0" w:rsidRPr="00FC659E">
        <w:t xml:space="preserve">, </w:t>
      </w:r>
      <w:r w:rsidR="0012155E" w:rsidRPr="00FC659E">
        <w:t>especially</w:t>
      </w:r>
      <w:r w:rsidR="00D145C0" w:rsidRPr="00FC659E">
        <w:t xml:space="preserve"> in </w:t>
      </w:r>
      <w:r w:rsidR="008C68B5" w:rsidRPr="00FC659E">
        <w:t>downstream stations of the dams</w:t>
      </w:r>
      <w:r w:rsidR="005C7F8D" w:rsidRPr="00FC659E">
        <w:t xml:space="preserve"> after dam constructions</w:t>
      </w:r>
      <w:r w:rsidR="002A587E" w:rsidRPr="00FC659E">
        <w:t>.</w:t>
      </w:r>
    </w:p>
    <w:p w14:paraId="67B9A7CD" w14:textId="647D0216" w:rsidR="007A759F" w:rsidRPr="00BA65B8" w:rsidRDefault="007A759F" w:rsidP="00FC659E">
      <w:pPr>
        <w:pStyle w:val="a"/>
        <w:rPr>
          <w:rtl/>
        </w:rPr>
      </w:pPr>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6139"/>
      </w:tblGrid>
      <w:tr w:rsidR="003D3E9A" w:rsidRPr="00BA65B8" w14:paraId="35AA5E5B" w14:textId="77777777" w:rsidTr="002E702C">
        <w:trPr>
          <w:jc w:val="center"/>
        </w:trPr>
        <w:tc>
          <w:tcPr>
            <w:tcW w:w="4599" w:type="dxa"/>
          </w:tcPr>
          <w:p w14:paraId="78BA5B47" w14:textId="69F29D48" w:rsidR="007A759F" w:rsidRPr="00BA65B8" w:rsidRDefault="007A759F" w:rsidP="00FC659E">
            <w:pPr>
              <w:pStyle w:val="a"/>
            </w:pPr>
            <w:r w:rsidRPr="00BA65B8">
              <w:rPr>
                <w:noProof/>
              </w:rPr>
              <w:drawing>
                <wp:inline distT="0" distB="0" distL="0" distR="0" wp14:anchorId="1B88B7A3" wp14:editId="02980589">
                  <wp:extent cx="3139506" cy="1813432"/>
                  <wp:effectExtent l="0" t="0" r="381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272" cstate="screen">
                            <a:extLst>
                              <a:ext uri="{28A0092B-C50C-407E-A947-70E740481C1C}">
                                <a14:useLocalDpi xmlns:a14="http://schemas.microsoft.com/office/drawing/2010/main"/>
                              </a:ext>
                            </a:extLst>
                          </a:blip>
                          <a:stretch>
                            <a:fillRect/>
                          </a:stretch>
                        </pic:blipFill>
                        <pic:spPr bwMode="auto">
                          <a:xfrm>
                            <a:off x="0" y="0"/>
                            <a:ext cx="3167257" cy="182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BA65B8" w:rsidRDefault="007A759F" w:rsidP="00FC659E">
            <w:pPr>
              <w:pStyle w:val="a"/>
            </w:pPr>
            <w:r w:rsidRPr="00BA65B8">
              <w:rPr>
                <w:noProof/>
              </w:rPr>
              <w:drawing>
                <wp:inline distT="0" distB="0" distL="0" distR="0" wp14:anchorId="156AC3C4" wp14:editId="3633F703">
                  <wp:extent cx="3761283" cy="1775012"/>
                  <wp:effectExtent l="0" t="0" r="0"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273" cstate="screen">
                            <a:extLst>
                              <a:ext uri="{28A0092B-C50C-407E-A947-70E740481C1C}">
                                <a14:useLocalDpi xmlns:a14="http://schemas.microsoft.com/office/drawing/2010/main"/>
                              </a:ext>
                            </a:extLst>
                          </a:blip>
                          <a:srcRect/>
                          <a:stretch>
                            <a:fillRect/>
                          </a:stretch>
                        </pic:blipFill>
                        <pic:spPr bwMode="auto">
                          <a:xfrm>
                            <a:off x="0" y="0"/>
                            <a:ext cx="3791010" cy="1789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3FAD1A" w14:textId="47376BE0" w:rsidR="00004D87" w:rsidRPr="00BA65B8" w:rsidRDefault="00004D87" w:rsidP="00FB63DC">
      <w:pPr>
        <w:pBdr>
          <w:top w:val="nil"/>
          <w:left w:val="nil"/>
          <w:bottom w:val="nil"/>
          <w:right w:val="nil"/>
          <w:between w:val="nil"/>
        </w:pBdr>
        <w:spacing w:after="240" w:line="275" w:lineRule="auto"/>
        <w:jc w:val="center"/>
        <w:rPr>
          <w:rFonts w:ascii="Georgia" w:hAnsi="Georgia"/>
          <w:bCs/>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15</w:t>
      </w:r>
      <w:r w:rsidRPr="00BA65B8">
        <w:rPr>
          <w:rFonts w:ascii="Georgia" w:eastAsia="Google Sans Text" w:hAnsi="Georgia" w:cstheme="minorHAnsi"/>
          <w:bCs/>
          <w:color w:val="1B1C1D"/>
        </w:rPr>
        <w:t xml:space="preserve">. </w:t>
      </w:r>
      <w:r w:rsidRPr="00BA65B8">
        <w:rPr>
          <w:rFonts w:ascii="Georgia" w:hAnsi="Georgia"/>
          <w:bCs/>
        </w:rPr>
        <w:t xml:space="preserve">Histogram illustrating the </w:t>
      </w:r>
      <w:r w:rsidR="001A29E5" w:rsidRPr="00BA65B8">
        <w:rPr>
          <w:rFonts w:ascii="Georgia" w:hAnsi="Georgia"/>
          <w:bCs/>
        </w:rPr>
        <w:t xml:space="preserve">average </w:t>
      </w:r>
      <w:r w:rsidRPr="00BA65B8">
        <w:rPr>
          <w:rFonts w:ascii="Georgia" w:hAnsi="Georgia"/>
          <w:bCs/>
        </w:rPr>
        <w:t>PDSI</w:t>
      </w:r>
      <w:r w:rsidR="001A29E5" w:rsidRPr="00BA65B8">
        <w:rPr>
          <w:rFonts w:ascii="Georgia" w:hAnsi="Georgia"/>
          <w:bCs/>
        </w:rPr>
        <w:t xml:space="preserve"> values before</w:t>
      </w:r>
      <w:r w:rsidR="00751099">
        <w:rPr>
          <w:rFonts w:ascii="Georgia" w:hAnsi="Georgia"/>
          <w:bCs/>
        </w:rPr>
        <w:t xml:space="preserve"> (blue)</w:t>
      </w:r>
      <w:r w:rsidR="001A29E5" w:rsidRPr="00BA65B8">
        <w:rPr>
          <w:rFonts w:ascii="Georgia" w:hAnsi="Georgia"/>
          <w:bCs/>
        </w:rPr>
        <w:t xml:space="preserve"> and after</w:t>
      </w:r>
      <w:r w:rsidR="00751099">
        <w:rPr>
          <w:rFonts w:ascii="Georgia" w:hAnsi="Georgia"/>
          <w:bCs/>
        </w:rPr>
        <w:t xml:space="preserve"> (red)</w:t>
      </w:r>
      <w:r w:rsidR="001A29E5" w:rsidRPr="00BA65B8">
        <w:rPr>
          <w:rFonts w:ascii="Georgia" w:hAnsi="Georgia"/>
          <w:bCs/>
        </w:rPr>
        <w:t xml:space="preserve"> dam constructions for </w:t>
      </w:r>
      <w:r w:rsidR="00B74441">
        <w:rPr>
          <w:rFonts w:ascii="Georgia" w:hAnsi="Georgia"/>
          <w:bCs/>
        </w:rPr>
        <w:t>close-dam</w:t>
      </w:r>
      <w:r w:rsidR="001A29E5" w:rsidRPr="00BA65B8">
        <w:rPr>
          <w:rFonts w:ascii="Georgia" w:hAnsi="Georgia"/>
          <w:bCs/>
        </w:rPr>
        <w:t xml:space="preserve"> stations</w:t>
      </w:r>
      <w:r w:rsidRPr="00BA65B8">
        <w:rPr>
          <w:rFonts w:ascii="Georgia" w:hAnsi="Georgia"/>
          <w:bCs/>
        </w:rPr>
        <w:t xml:space="preserve"> (</w:t>
      </w:r>
      <w:r w:rsidR="00D045A6" w:rsidRPr="00BA65B8">
        <w:rPr>
          <w:rFonts w:ascii="Georgia" w:hAnsi="Georgia"/>
          <w:bCs/>
        </w:rPr>
        <w:t>a</w:t>
      </w:r>
      <w:r w:rsidRPr="00BA65B8">
        <w:rPr>
          <w:rFonts w:ascii="Georgia" w:hAnsi="Georgia"/>
          <w:bCs/>
        </w:rPr>
        <w:t xml:space="preserve">) </w:t>
      </w:r>
      <w:r w:rsidR="001A29E5" w:rsidRPr="00BA65B8">
        <w:rPr>
          <w:rFonts w:ascii="Georgia" w:hAnsi="Georgia"/>
          <w:bCs/>
        </w:rPr>
        <w:t>and</w:t>
      </w:r>
      <w:r w:rsidR="00D045A6" w:rsidRPr="00BA65B8">
        <w:rPr>
          <w:rFonts w:ascii="Georgia" w:hAnsi="Georgia"/>
          <w:bCs/>
        </w:rPr>
        <w:t xml:space="preserve"> during 1979 to 2022</w:t>
      </w:r>
      <w:r w:rsidR="001A29E5" w:rsidRPr="00BA65B8">
        <w:rPr>
          <w:rFonts w:ascii="Georgia" w:hAnsi="Georgia"/>
          <w:bCs/>
        </w:rPr>
        <w:t xml:space="preserve"> </w:t>
      </w:r>
      <w:r w:rsidRPr="00BA65B8">
        <w:rPr>
          <w:rFonts w:ascii="Georgia" w:hAnsi="Georgia"/>
          <w:bCs/>
        </w:rPr>
        <w:t xml:space="preserve">for sampled </w:t>
      </w:r>
      <w:r w:rsidR="001A29E5" w:rsidRPr="00BA65B8">
        <w:rPr>
          <w:rFonts w:ascii="Georgia" w:hAnsi="Georgia"/>
          <w:bCs/>
        </w:rPr>
        <w:t>far</w:t>
      </w:r>
      <w:r w:rsidRPr="00BA65B8">
        <w:rPr>
          <w:rFonts w:ascii="Georgia" w:hAnsi="Georgia"/>
          <w:bCs/>
        </w:rPr>
        <w:t>-dam stations (</w:t>
      </w:r>
      <w:r w:rsidR="00D045A6" w:rsidRPr="00BA65B8">
        <w:rPr>
          <w:rFonts w:ascii="Georgia" w:hAnsi="Georgia"/>
          <w:bCs/>
        </w:rPr>
        <w:t>b</w:t>
      </w:r>
      <w:r w:rsidRPr="00BA65B8">
        <w:rPr>
          <w:rFonts w:ascii="Georgia" w:hAnsi="Georgia"/>
          <w:bCs/>
        </w:rPr>
        <w:t>).</w:t>
      </w:r>
      <w:r w:rsidRPr="00BA65B8">
        <w:rPr>
          <w:rFonts w:ascii="Georgia" w:eastAsia="Google Sans Text" w:hAnsi="Georgia" w:cstheme="minorHAnsi"/>
          <w:bCs/>
          <w:color w:val="1B1C1D"/>
        </w:rPr>
        <w:t xml:space="preserve"> </w:t>
      </w:r>
    </w:p>
    <w:p w14:paraId="7D198089" w14:textId="39C2DA5B" w:rsidR="00AA4494" w:rsidRPr="00BA65B8" w:rsidRDefault="00AA4494" w:rsidP="00AA4494">
      <w:pPr>
        <w:spacing w:after="0" w:line="240" w:lineRule="auto"/>
        <w:rPr>
          <w:rFonts w:ascii="Georgia" w:eastAsia="Google Sans Text" w:hAnsi="Georgia" w:cstheme="minorHAnsi"/>
          <w:b/>
          <w:color w:val="1B1C1D"/>
        </w:rPr>
      </w:pPr>
      <w:r w:rsidRPr="00BA65B8">
        <w:rPr>
          <w:rFonts w:ascii="Georgia" w:eastAsia="Google Sans Text" w:hAnsi="Georgia" w:cstheme="minorHAnsi"/>
          <w:b/>
          <w:color w:val="1B1C1D"/>
        </w:rPr>
        <w:lastRenderedPageBreak/>
        <w:t xml:space="preserve">Relationship between </w:t>
      </w:r>
      <w:r w:rsidR="004A1D1C" w:rsidRPr="00BA65B8">
        <w:rPr>
          <w:rFonts w:ascii="Georgia" w:eastAsia="Google Sans Text" w:hAnsi="Georgia" w:cstheme="minorHAnsi"/>
          <w:b/>
          <w:color w:val="1B1C1D"/>
        </w:rPr>
        <w:t>a</w:t>
      </w:r>
      <w:r w:rsidRPr="00BA65B8">
        <w:rPr>
          <w:rFonts w:ascii="Georgia" w:eastAsia="Google Sans Text" w:hAnsi="Georgia" w:cstheme="minorHAnsi"/>
          <w:b/>
          <w:color w:val="1B1C1D"/>
        </w:rPr>
        <w:t>nnual discharge and PDSI</w:t>
      </w:r>
    </w:p>
    <w:p w14:paraId="2FB97CF7" w14:textId="7A7BB10C" w:rsidR="00491927" w:rsidRPr="00BA65B8" w:rsidRDefault="003D3E9A" w:rsidP="00FC659E">
      <w:pPr>
        <w:pStyle w:val="a"/>
      </w:pPr>
      <w:r w:rsidRPr="00BA65B8">
        <w:t>To</w:t>
      </w:r>
      <w:r w:rsidR="000D215E" w:rsidRPr="00BA65B8">
        <w:t xml:space="preserve"> measure the correlation between drought and monthly discharge, the scatter </w:t>
      </w:r>
      <w:r w:rsidR="003560C3" w:rsidRPr="00BA65B8">
        <w:t>plots</w:t>
      </w:r>
      <w:r w:rsidR="000D215E" w:rsidRPr="00BA65B8">
        <w:t xml:space="preserve"> of the two </w:t>
      </w:r>
      <w:r w:rsidR="003560C3" w:rsidRPr="00BA65B8">
        <w:t>are</w:t>
      </w:r>
      <w:r w:rsidR="000D215E" w:rsidRPr="00BA65B8">
        <w:t xml:space="preserve"> presented separately for </w:t>
      </w:r>
      <w:r w:rsidR="00B74441">
        <w:t>close-dam</w:t>
      </w:r>
      <w:r w:rsidR="000D215E" w:rsidRPr="00BA65B8">
        <w:t xml:space="preserve"> stations </w:t>
      </w:r>
      <w:r w:rsidR="00B34F7F" w:rsidRPr="00BA65B8">
        <w:t>during</w:t>
      </w:r>
      <w:r w:rsidR="000D215E" w:rsidRPr="00BA65B8">
        <w:t xml:space="preserve"> two periods</w:t>
      </w:r>
      <w:r w:rsidR="00FB63DC" w:rsidRPr="00BA65B8">
        <w:t>,</w:t>
      </w:r>
      <w:r w:rsidR="000D215E" w:rsidRPr="00BA65B8">
        <w:t xml:space="preserve"> </w:t>
      </w:r>
      <w:r w:rsidR="003560C3" w:rsidRPr="00BA65B8">
        <w:t>including before and after</w:t>
      </w:r>
      <w:r w:rsidR="000D215E" w:rsidRPr="00BA65B8">
        <w:t xml:space="preserve"> dam construction</w:t>
      </w:r>
      <w:r w:rsidR="003560C3" w:rsidRPr="00BA65B8">
        <w:t>s</w:t>
      </w:r>
      <w:r w:rsidR="000D215E" w:rsidRPr="00BA65B8">
        <w:t xml:space="preserve"> (Fig. </w:t>
      </w:r>
      <w:r w:rsidR="00AE0CB2">
        <w:t>16</w:t>
      </w:r>
      <w:r w:rsidR="000D215E" w:rsidRPr="00BA65B8">
        <w:t xml:space="preserve">). </w:t>
      </w:r>
      <w:r w:rsidR="00D44CE6" w:rsidRPr="00BA65B8">
        <w:t>R</w:t>
      </w:r>
      <w:r w:rsidR="00D44CE6" w:rsidRPr="00BA65B8">
        <w:rPr>
          <w:vertAlign w:val="superscript"/>
        </w:rPr>
        <w:t>2</w:t>
      </w:r>
      <w:r w:rsidR="00D44CE6" w:rsidRPr="00BA65B8">
        <w:t xml:space="preserve"> values during before and after dam constructions are </w:t>
      </w:r>
      <w:r w:rsidR="00F00763" w:rsidRPr="00BA65B8">
        <w:t>calculated for all stations</w:t>
      </w:r>
      <w:r w:rsidR="00002145" w:rsidRPr="00BA65B8">
        <w:t xml:space="preserve"> and</w:t>
      </w:r>
      <w:r w:rsidR="00F00763" w:rsidRPr="00BA65B8">
        <w:rPr>
          <w:rStyle w:val="Char0"/>
          <w:rFonts w:ascii="Georgia" w:hAnsi="Georgia"/>
          <w:sz w:val="22"/>
          <w:szCs w:val="22"/>
        </w:rPr>
        <w:t xml:space="preserve"> </w:t>
      </w:r>
      <w:r w:rsidR="00F00763" w:rsidRPr="00BA65B8">
        <w:t xml:space="preserve">are shown </w:t>
      </w:r>
      <w:r w:rsidR="00002145" w:rsidRPr="00BA65B8">
        <w:t xml:space="preserve">for better comparison </w:t>
      </w:r>
      <w:r w:rsidR="00F00763" w:rsidRPr="00BA65B8">
        <w:t xml:space="preserve">as histograms in Fig. </w:t>
      </w:r>
      <w:r w:rsidR="00AE0CB2">
        <w:t>17</w:t>
      </w:r>
      <w:r w:rsidR="00F00763" w:rsidRPr="00BA65B8">
        <w:t>.</w:t>
      </w:r>
      <w:r w:rsidR="00491927" w:rsidRPr="00BA65B8">
        <w:t xml:space="preserve"> </w:t>
      </w:r>
      <w:r w:rsidR="000D215E" w:rsidRPr="00BA65B8">
        <w:t xml:space="preserve">In general, the correlation between PDSI and discharge in the period after </w:t>
      </w:r>
      <w:r w:rsidR="008632F7" w:rsidRPr="00BA65B8">
        <w:t xml:space="preserve">construction of dams </w:t>
      </w:r>
      <w:r w:rsidR="00FB63DC" w:rsidRPr="00BA65B8">
        <w:t xml:space="preserve">was </w:t>
      </w:r>
      <w:r w:rsidR="000D215E" w:rsidRPr="00BA65B8">
        <w:t xml:space="preserve">higher than before. The only exception is the </w:t>
      </w:r>
      <w:proofErr w:type="spellStart"/>
      <w:r w:rsidR="000D215E" w:rsidRPr="00BA65B8">
        <w:t>Sırımtaş</w:t>
      </w:r>
      <w:proofErr w:type="spellEnd"/>
      <w:r w:rsidR="000D215E" w:rsidRPr="00BA65B8">
        <w:t xml:space="preserve"> station in the northwest of TEB</w:t>
      </w:r>
      <w:r w:rsidR="0008326D" w:rsidRPr="00BA65B8">
        <w:t xml:space="preserve"> because </w:t>
      </w:r>
      <w:r w:rsidR="00FB63DC" w:rsidRPr="00BA65B8">
        <w:t xml:space="preserve">of its lower </w:t>
      </w:r>
      <w:r w:rsidR="0008326D" w:rsidRPr="00BA65B8">
        <w:t xml:space="preserve">sensitivity </w:t>
      </w:r>
      <w:r w:rsidR="000D215E" w:rsidRPr="00BA65B8">
        <w:t xml:space="preserve">of discharge </w:t>
      </w:r>
      <w:r w:rsidR="00B34F7F" w:rsidRPr="00BA65B8">
        <w:t>to</w:t>
      </w:r>
      <w:r w:rsidR="000D215E" w:rsidRPr="00BA65B8">
        <w:t xml:space="preserve"> climatic and drought conditions, so that the correlations in the two periods did not differ much from each other. </w:t>
      </w:r>
      <w:r w:rsidR="00B34F7F" w:rsidRPr="00BA65B8">
        <w:t>S</w:t>
      </w:r>
      <w:r w:rsidR="000D215E" w:rsidRPr="00BA65B8">
        <w:t xml:space="preserve">tations </w:t>
      </w:r>
      <w:r w:rsidR="00B34F7F" w:rsidRPr="00BA65B8">
        <w:t>with</w:t>
      </w:r>
      <w:r w:rsidR="000D215E" w:rsidRPr="00BA65B8">
        <w:t xml:space="preserve"> sensitiv</w:t>
      </w:r>
      <w:r w:rsidR="00B34F7F" w:rsidRPr="00BA65B8">
        <w:t>ity</w:t>
      </w:r>
      <w:r w:rsidR="000D215E" w:rsidRPr="00BA65B8">
        <w:t xml:space="preserve"> to drought show greater correlation </w:t>
      </w:r>
      <w:r w:rsidR="00FA258B" w:rsidRPr="00BA65B8">
        <w:t>between discharge and</w:t>
      </w:r>
      <w:r w:rsidR="000D215E" w:rsidRPr="00BA65B8">
        <w:t xml:space="preserve"> drought after dam</w:t>
      </w:r>
      <w:r w:rsidR="00FA258B" w:rsidRPr="00BA65B8">
        <w:t xml:space="preserve"> </w:t>
      </w:r>
      <w:r w:rsidR="00FB63DC" w:rsidRPr="00BA65B8">
        <w:t>construction</w:t>
      </w:r>
      <w:r w:rsidR="000D215E" w:rsidRPr="00BA65B8">
        <w:t>.</w:t>
      </w:r>
      <w:r w:rsidR="00C1501A" w:rsidRPr="00BA65B8">
        <w:t xml:space="preserve"> </w:t>
      </w:r>
    </w:p>
    <w:p w14:paraId="25EE3171" w14:textId="40BEDED7" w:rsidR="00370EB7" w:rsidRPr="00BA65B8" w:rsidRDefault="00B1734D" w:rsidP="00FC659E">
      <w:pPr>
        <w:pStyle w:val="a"/>
      </w:pPr>
      <w:r w:rsidRPr="00BA65B8">
        <w:t xml:space="preserve">The scatter plots and the correlation between the monthly drought and discharge of far-dam stations, </w:t>
      </w:r>
      <w:r w:rsidR="00C8754C" w:rsidRPr="00BA65B8">
        <w:t xml:space="preserve">during </w:t>
      </w:r>
      <w:r w:rsidRPr="00BA65B8">
        <w:t xml:space="preserve">the period 1979 to 2022 are given (Fig. </w:t>
      </w:r>
      <w:r w:rsidR="00AE0CB2">
        <w:t>18</w:t>
      </w:r>
      <w:r w:rsidRPr="00BA65B8">
        <w:t xml:space="preserve">). In general, the correlation between PDSI and monthly discharge for stations 1, 10, 11, and 12, which </w:t>
      </w:r>
      <w:r w:rsidR="00AE0CB2" w:rsidRPr="00BA65B8">
        <w:t>are in</w:t>
      </w:r>
      <w:r w:rsidRPr="00BA65B8">
        <w:t xml:space="preserve"> the northwest of TEB, </w:t>
      </w:r>
      <w:r w:rsidR="001D1A2E" w:rsidRPr="00BA65B8">
        <w:t>are</w:t>
      </w:r>
      <w:r w:rsidRPr="00BA65B8">
        <w:t xml:space="preserve"> higher than for stations 2 and 3, which </w:t>
      </w:r>
      <w:r w:rsidR="00AE0CB2" w:rsidRPr="00BA65B8">
        <w:t>are in</w:t>
      </w:r>
      <w:r w:rsidRPr="00BA65B8">
        <w:t xml:space="preserve"> the southeast of TEB. This difference is mainly </w:t>
      </w:r>
      <w:r w:rsidR="00FB63DC" w:rsidRPr="00BA65B8">
        <w:t>that</w:t>
      </w:r>
      <w:r w:rsidRPr="00BA65B8">
        <w:t xml:space="preserve"> stations 2 and 3 have a much higher average discharge than stations 1, 10, 11, and 12 (higher than 100 m3/s </w:t>
      </w:r>
      <w:r w:rsidR="00FB63DC" w:rsidRPr="00BA65B8">
        <w:t xml:space="preserve">compared </w:t>
      </w:r>
      <w:r w:rsidRPr="00BA65B8">
        <w:t xml:space="preserve">to 20 m3/s), which are less affected by meteorological drought. Therefore, </w:t>
      </w:r>
      <w:r w:rsidR="00FB63DC" w:rsidRPr="00BA65B8">
        <w:t xml:space="preserve">the </w:t>
      </w:r>
      <w:r w:rsidRPr="00BA65B8">
        <w:t xml:space="preserve">correlation between discharge and drought is higher at stations </w:t>
      </w:r>
      <w:r w:rsidR="007D1BC0" w:rsidRPr="00BA65B8">
        <w:t>with</w:t>
      </w:r>
      <w:r w:rsidRPr="00BA65B8">
        <w:t xml:space="preserve"> a lower average discharge, due to the higher impact of </w:t>
      </w:r>
      <w:r w:rsidR="00E102AF" w:rsidRPr="00BA65B8">
        <w:t xml:space="preserve">drought </w:t>
      </w:r>
      <w:r w:rsidRPr="00BA65B8">
        <w:t xml:space="preserve">on </w:t>
      </w:r>
      <w:r w:rsidR="00E102AF" w:rsidRPr="00BA65B8">
        <w:t>discharge</w:t>
      </w:r>
      <w:r w:rsidRPr="00BA65B8">
        <w:t>.</w:t>
      </w:r>
    </w:p>
    <w:p w14:paraId="4D5807F4" w14:textId="40A0446A" w:rsidR="00485631" w:rsidRDefault="002E7285" w:rsidP="00FC659E">
      <w:pPr>
        <w:pStyle w:val="a"/>
      </w:pPr>
      <w:r w:rsidRPr="00BA65B8">
        <w:t xml:space="preserve">Fig. </w:t>
      </w:r>
      <w:r w:rsidR="00AE0CB2">
        <w:t>19</w:t>
      </w:r>
      <w:r w:rsidR="00AE0CB2" w:rsidRPr="00BA65B8">
        <w:t xml:space="preserve"> </w:t>
      </w:r>
      <w:r w:rsidR="00D568BD" w:rsidRPr="00BA65B8">
        <w:t xml:space="preserve">demonstrates </w:t>
      </w:r>
      <w:r w:rsidR="00FB63DC" w:rsidRPr="00BA65B8">
        <w:t xml:space="preserve">the </w:t>
      </w:r>
      <w:r w:rsidR="00D568BD" w:rsidRPr="00BA65B8">
        <w:t xml:space="preserve">correlation between </w:t>
      </w:r>
      <w:r w:rsidR="0086217F" w:rsidRPr="00BA65B8">
        <w:t xml:space="preserve">average </w:t>
      </w:r>
      <w:r w:rsidR="002A00FB" w:rsidRPr="00BA65B8">
        <w:t xml:space="preserve">of </w:t>
      </w:r>
      <w:r w:rsidR="00D568BD" w:rsidRPr="00BA65B8">
        <w:t xml:space="preserve">annual discharge and PDSI of </w:t>
      </w:r>
      <w:r w:rsidR="00B74441">
        <w:t>close-dam</w:t>
      </w:r>
      <w:r w:rsidR="00D568BD" w:rsidRPr="00BA65B8">
        <w:t xml:space="preserve"> stations before and after dam construction</w:t>
      </w:r>
      <w:r w:rsidR="00FB63DC" w:rsidRPr="00BA65B8">
        <w:t>,</w:t>
      </w:r>
      <w:r w:rsidR="00D568BD" w:rsidRPr="00BA65B8">
        <w:t xml:space="preserve"> </w:t>
      </w:r>
      <w:r w:rsidR="000A36AD" w:rsidRPr="00BA65B8">
        <w:t>as well as</w:t>
      </w:r>
      <w:r w:rsidR="002A00FB" w:rsidRPr="00BA65B8">
        <w:t xml:space="preserve"> far</w:t>
      </w:r>
      <w:r w:rsidR="00D568BD" w:rsidRPr="00BA65B8">
        <w:t xml:space="preserve">-dam stations </w:t>
      </w:r>
      <w:r w:rsidR="00FB63DC" w:rsidRPr="00BA65B8">
        <w:t xml:space="preserve">from </w:t>
      </w:r>
      <w:r w:rsidR="00D568BD" w:rsidRPr="00BA65B8">
        <w:t xml:space="preserve">1979 to 2022, respectively. </w:t>
      </w:r>
      <w:r w:rsidR="002A00FB" w:rsidRPr="00BA65B8">
        <w:t xml:space="preserve">This cumulative attitude on </w:t>
      </w:r>
      <w:r w:rsidR="00FB63DC" w:rsidRPr="00BA65B8">
        <w:t xml:space="preserve">the </w:t>
      </w:r>
      <w:r w:rsidR="002A00FB" w:rsidRPr="00BA65B8">
        <w:t xml:space="preserve">relationship between </w:t>
      </w:r>
      <w:r w:rsidR="000A36AD" w:rsidRPr="00BA65B8">
        <w:t xml:space="preserve">those variables </w:t>
      </w:r>
      <w:r w:rsidR="002A00FB" w:rsidRPr="00BA65B8">
        <w:t xml:space="preserve">reveals that </w:t>
      </w:r>
      <w:r w:rsidR="00FB63DC" w:rsidRPr="00BA65B8">
        <w:t xml:space="preserve">the </w:t>
      </w:r>
      <w:r w:rsidR="002A00FB" w:rsidRPr="00BA65B8">
        <w:t xml:space="preserve">regression between river flow and PDSI in </w:t>
      </w:r>
      <w:r w:rsidR="00B74441">
        <w:t>close-dam</w:t>
      </w:r>
      <w:r w:rsidR="002A00FB" w:rsidRPr="00BA65B8">
        <w:t xml:space="preserve"> stations is </w:t>
      </w:r>
      <w:r w:rsidR="005A3AE3" w:rsidRPr="00BA65B8">
        <w:t>noticeably</w:t>
      </w:r>
      <w:r w:rsidR="002A00FB" w:rsidRPr="00BA65B8">
        <w:t xml:space="preserve"> higher than it </w:t>
      </w:r>
      <w:r w:rsidR="00FB63DC" w:rsidRPr="00BA65B8">
        <w:t xml:space="preserve">is </w:t>
      </w:r>
      <w:r w:rsidR="002A00FB" w:rsidRPr="00BA65B8">
        <w:t xml:space="preserve">in </w:t>
      </w:r>
      <w:r w:rsidR="005A3AE3" w:rsidRPr="00BA65B8">
        <w:t>far</w:t>
      </w:r>
      <w:r w:rsidR="002A00FB" w:rsidRPr="00BA65B8">
        <w:t>-dam stations</w:t>
      </w:r>
      <w:r w:rsidR="005A3AE3" w:rsidRPr="00BA65B8">
        <w:t xml:space="preserve"> (R</w:t>
      </w:r>
      <w:r w:rsidR="005A3AE3" w:rsidRPr="00BA65B8">
        <w:rPr>
          <w:vertAlign w:val="superscript"/>
        </w:rPr>
        <w:t>2</w:t>
      </w:r>
      <w:r w:rsidR="005A3AE3" w:rsidRPr="00BA65B8">
        <w:t xml:space="preserve"> values of near and far-dam stations during 197</w:t>
      </w:r>
      <w:r w:rsidR="00851868" w:rsidRPr="00BA65B8">
        <w:t>9</w:t>
      </w:r>
      <w:r w:rsidR="005A3AE3" w:rsidRPr="00BA65B8">
        <w:t xml:space="preserve"> to 2022 were 0</w:t>
      </w:r>
      <w:r w:rsidR="00AD2F86" w:rsidRPr="00BA65B8">
        <w:t>.</w:t>
      </w:r>
      <w:r w:rsidR="005A3AE3" w:rsidRPr="00BA65B8">
        <w:t>56 and 0.52, respectively)</w:t>
      </w:r>
      <w:r w:rsidR="002A00FB" w:rsidRPr="00BA65B8">
        <w:t xml:space="preserve">, while </w:t>
      </w:r>
      <w:r w:rsidR="00EC1F97" w:rsidRPr="00BA65B8">
        <w:t xml:space="preserve">for </w:t>
      </w:r>
      <w:r w:rsidR="00B74441">
        <w:t>close-dam</w:t>
      </w:r>
      <w:r w:rsidR="00EC1F97" w:rsidRPr="00BA65B8">
        <w:t xml:space="preserve"> stations</w:t>
      </w:r>
      <w:r w:rsidR="00FB63DC" w:rsidRPr="00BA65B8">
        <w:t>,</w:t>
      </w:r>
      <w:r w:rsidR="00EC1F97" w:rsidRPr="00BA65B8">
        <w:t xml:space="preserve"> </w:t>
      </w:r>
      <w:r w:rsidR="002A00FB" w:rsidRPr="00BA65B8">
        <w:t xml:space="preserve">the correlation </w:t>
      </w:r>
      <w:r w:rsidR="005A3AE3" w:rsidRPr="00BA65B8">
        <w:t>after</w:t>
      </w:r>
      <w:r w:rsidR="00DC268B" w:rsidRPr="00BA65B8">
        <w:t xml:space="preserve"> </w:t>
      </w:r>
      <w:r w:rsidR="000C6A99" w:rsidRPr="00BA65B8">
        <w:t>dam</w:t>
      </w:r>
      <w:r w:rsidR="00DC268B" w:rsidRPr="00BA65B8">
        <w:t xml:space="preserve"> construction </w:t>
      </w:r>
      <w:r w:rsidR="00EC1F97" w:rsidRPr="00BA65B8">
        <w:t>was</w:t>
      </w:r>
      <w:r w:rsidR="00DC268B" w:rsidRPr="00BA65B8">
        <w:t xml:space="preserve"> more than</w:t>
      </w:r>
      <w:r w:rsidR="00EC1F97" w:rsidRPr="00BA65B8">
        <w:t xml:space="preserve"> it during</w:t>
      </w:r>
      <w:r w:rsidR="00DC268B" w:rsidRPr="00BA65B8">
        <w:t xml:space="preserve"> </w:t>
      </w:r>
      <w:r w:rsidR="005A3AE3" w:rsidRPr="00BA65B8">
        <w:t>before</w:t>
      </w:r>
      <w:r w:rsidR="00DC268B" w:rsidRPr="00BA65B8">
        <w:t xml:space="preserve"> dam construction</w:t>
      </w:r>
      <w:r w:rsidR="000C6A99" w:rsidRPr="00BA65B8">
        <w:t xml:space="preserve">. </w:t>
      </w: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BB4846" w14:paraId="73E8484F" w14:textId="77777777" w:rsidTr="002E702C">
        <w:trPr>
          <w:jc w:val="center"/>
        </w:trPr>
        <w:tc>
          <w:tcPr>
            <w:tcW w:w="4007" w:type="dxa"/>
          </w:tcPr>
          <w:p w14:paraId="2ADE43F9" w14:textId="4077BA8C" w:rsidR="004B6BB7" w:rsidRDefault="004B6BB7" w:rsidP="00FC659E">
            <w:pPr>
              <w:pStyle w:val="a"/>
              <w:rPr>
                <w:szCs w:val="22"/>
              </w:rPr>
            </w:pPr>
            <w:r w:rsidRPr="003A3611">
              <w:rPr>
                <w:noProof/>
              </w:rPr>
              <w:drawing>
                <wp:inline distT="0" distB="0" distL="0" distR="0" wp14:anchorId="4C3C50E5" wp14:editId="75937D1F">
                  <wp:extent cx="2397253" cy="2439373"/>
                  <wp:effectExtent l="0" t="0" r="3175" b="0"/>
                  <wp:docPr id="1831837715" name="Picture 18318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BE280C6" w14:textId="7739BF94" w:rsidR="004B6BB7" w:rsidRDefault="004B6BB7" w:rsidP="00FC659E">
            <w:pPr>
              <w:pStyle w:val="a"/>
              <w:rPr>
                <w:szCs w:val="22"/>
              </w:rPr>
            </w:pPr>
            <w:r w:rsidRPr="003A3611">
              <w:rPr>
                <w:noProof/>
              </w:rPr>
              <w:drawing>
                <wp:inline distT="0" distB="0" distL="0" distR="0" wp14:anchorId="7D777B63" wp14:editId="068D4B6E">
                  <wp:extent cx="2412787" cy="2469296"/>
                  <wp:effectExtent l="0" t="0" r="6985" b="7620"/>
                  <wp:docPr id="453722149" name="Picture 4537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2B72F330" w14:textId="60EE2227" w:rsidR="004B6BB7" w:rsidRDefault="004B6BB7" w:rsidP="00FC659E">
            <w:pPr>
              <w:pStyle w:val="a"/>
              <w:rPr>
                <w:szCs w:val="22"/>
              </w:rPr>
            </w:pPr>
            <w:r w:rsidRPr="003A3611">
              <w:rPr>
                <w:noProof/>
              </w:rPr>
              <w:drawing>
                <wp:inline distT="0" distB="0" distL="0" distR="0" wp14:anchorId="2AA1117A" wp14:editId="7C9F4E57">
                  <wp:extent cx="2435225" cy="2439033"/>
                  <wp:effectExtent l="0" t="0" r="3175" b="0"/>
                  <wp:docPr id="1475141406" name="Picture 147514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76"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2149D262" w14:textId="77777777" w:rsidTr="002E702C">
        <w:trPr>
          <w:jc w:val="center"/>
        </w:trPr>
        <w:tc>
          <w:tcPr>
            <w:tcW w:w="4007" w:type="dxa"/>
          </w:tcPr>
          <w:p w14:paraId="575F8E3C" w14:textId="208763C1" w:rsidR="004B6BB7" w:rsidRDefault="004B6BB7" w:rsidP="00FC659E">
            <w:pPr>
              <w:pStyle w:val="a"/>
              <w:rPr>
                <w:szCs w:val="22"/>
              </w:rPr>
            </w:pPr>
            <w:r w:rsidRPr="003A3611">
              <w:rPr>
                <w:noProof/>
              </w:rPr>
              <w:lastRenderedPageBreak/>
              <w:drawing>
                <wp:inline distT="0" distB="0" distL="0" distR="0" wp14:anchorId="050AAB59" wp14:editId="2469744C">
                  <wp:extent cx="2461744" cy="2458891"/>
                  <wp:effectExtent l="0" t="0" r="0" b="0"/>
                  <wp:docPr id="333388500" name="Picture 3333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07E083E5" w14:textId="7E4F180E" w:rsidR="004B6BB7" w:rsidRDefault="004B6BB7" w:rsidP="00FC659E">
            <w:pPr>
              <w:pStyle w:val="a"/>
              <w:rPr>
                <w:szCs w:val="22"/>
              </w:rPr>
            </w:pPr>
            <w:r w:rsidRPr="003A3611">
              <w:rPr>
                <w:noProof/>
              </w:rPr>
              <w:drawing>
                <wp:inline distT="0" distB="0" distL="0" distR="0" wp14:anchorId="3B5AC18E" wp14:editId="08E06AAF">
                  <wp:extent cx="2382001" cy="2489627"/>
                  <wp:effectExtent l="0" t="0" r="0" b="6350"/>
                  <wp:docPr id="454900285" name="Picture 4549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4B30917A" w14:textId="2CE01A4C" w:rsidR="004B6BB7" w:rsidRDefault="004B6BB7" w:rsidP="00FC659E">
            <w:pPr>
              <w:pStyle w:val="a"/>
              <w:rPr>
                <w:szCs w:val="22"/>
              </w:rPr>
            </w:pPr>
            <w:r w:rsidRPr="003A3611">
              <w:rPr>
                <w:noProof/>
              </w:rPr>
              <w:drawing>
                <wp:inline distT="0" distB="0" distL="0" distR="0" wp14:anchorId="2C5D917B" wp14:editId="57CDAFDC">
                  <wp:extent cx="2435649" cy="2428155"/>
                  <wp:effectExtent l="0" t="0" r="3175" b="0"/>
                  <wp:docPr id="2040885834" name="Picture 20408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42DE16F0" w14:textId="77777777" w:rsidTr="002E702C">
        <w:trPr>
          <w:jc w:val="center"/>
        </w:trPr>
        <w:tc>
          <w:tcPr>
            <w:tcW w:w="4007" w:type="dxa"/>
          </w:tcPr>
          <w:p w14:paraId="5924425D" w14:textId="6568911C" w:rsidR="004B6BB7" w:rsidRDefault="004B6BB7" w:rsidP="00FC659E">
            <w:pPr>
              <w:pStyle w:val="a"/>
              <w:rPr>
                <w:szCs w:val="22"/>
              </w:rPr>
            </w:pPr>
            <w:r w:rsidRPr="003A3611">
              <w:rPr>
                <w:noProof/>
              </w:rPr>
              <w:drawing>
                <wp:inline distT="0" distB="0" distL="0" distR="0" wp14:anchorId="7793DC9A" wp14:editId="29811349">
                  <wp:extent cx="2405102" cy="2403787"/>
                  <wp:effectExtent l="0" t="0" r="0" b="0"/>
                  <wp:docPr id="824504223" name="Picture 8245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F12C81E" w14:textId="316061DA" w:rsidR="004B6BB7" w:rsidRDefault="004B6BB7" w:rsidP="00FC659E">
            <w:pPr>
              <w:pStyle w:val="a"/>
              <w:rPr>
                <w:szCs w:val="22"/>
              </w:rPr>
            </w:pPr>
            <w:r w:rsidRPr="003A3611">
              <w:rPr>
                <w:noProof/>
              </w:rPr>
              <w:drawing>
                <wp:inline distT="0" distB="0" distL="0" distR="0" wp14:anchorId="5996AE41" wp14:editId="5799272F">
                  <wp:extent cx="2396778" cy="2389734"/>
                  <wp:effectExtent l="0" t="0" r="3810" b="0"/>
                  <wp:docPr id="916281006" name="Picture 91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6E941B09" w14:textId="7B6E1D6D" w:rsidR="004B6BB7" w:rsidRDefault="004B6BB7" w:rsidP="00FC659E">
            <w:pPr>
              <w:pStyle w:val="a"/>
              <w:rPr>
                <w:szCs w:val="22"/>
              </w:rPr>
            </w:pPr>
            <w:r w:rsidRPr="003A3611">
              <w:rPr>
                <w:noProof/>
              </w:rPr>
              <w:drawing>
                <wp:inline distT="0" distB="0" distL="0" distR="0" wp14:anchorId="4A6BCD91" wp14:editId="3A9DECFB">
                  <wp:extent cx="2396410" cy="2389505"/>
                  <wp:effectExtent l="0" t="0" r="4445" b="0"/>
                  <wp:docPr id="111195295" name="Picture 1111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6FAF7859" w14:textId="77777777" w:rsidTr="00BB4846">
        <w:trPr>
          <w:jc w:val="center"/>
        </w:trPr>
        <w:tc>
          <w:tcPr>
            <w:tcW w:w="4007" w:type="dxa"/>
          </w:tcPr>
          <w:p w14:paraId="78D2D400" w14:textId="2BB25ECC" w:rsidR="004B6BB7" w:rsidRDefault="004B6BB7" w:rsidP="00FC659E">
            <w:pPr>
              <w:pStyle w:val="a"/>
              <w:rPr>
                <w:szCs w:val="22"/>
              </w:rPr>
            </w:pPr>
            <w:r w:rsidRPr="003A3611">
              <w:rPr>
                <w:noProof/>
              </w:rPr>
              <w:drawing>
                <wp:inline distT="0" distB="0" distL="0" distR="0" wp14:anchorId="74EB733A" wp14:editId="36FA47B6">
                  <wp:extent cx="2320143" cy="2310161"/>
                  <wp:effectExtent l="0" t="0" r="4445" b="0"/>
                  <wp:docPr id="300205634" name="Picture 3002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B1BFF8E" w14:textId="09EC8245" w:rsidR="004B6BB7" w:rsidRDefault="004B6BB7" w:rsidP="00FC659E">
            <w:pPr>
              <w:pStyle w:val="a"/>
              <w:rPr>
                <w:szCs w:val="22"/>
              </w:rPr>
            </w:pPr>
            <w:r w:rsidRPr="003A3611">
              <w:rPr>
                <w:noProof/>
              </w:rPr>
              <w:drawing>
                <wp:inline distT="0" distB="0" distL="0" distR="0" wp14:anchorId="514E59F9" wp14:editId="3E5AA860">
                  <wp:extent cx="2366682" cy="2362035"/>
                  <wp:effectExtent l="0" t="0" r="0" b="635"/>
                  <wp:docPr id="1979790159" name="Picture 197979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84"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0C27D8A9" w14:textId="118C6916" w:rsidR="004B6BB7" w:rsidRDefault="004B6BB7" w:rsidP="00FC659E">
            <w:pPr>
              <w:pStyle w:val="a"/>
              <w:rPr>
                <w:szCs w:val="22"/>
              </w:rPr>
            </w:pPr>
            <w:r w:rsidRPr="003A3611">
              <w:rPr>
                <w:noProof/>
              </w:rPr>
              <w:drawing>
                <wp:inline distT="0" distB="0" distL="0" distR="0" wp14:anchorId="52A83793" wp14:editId="5D952934">
                  <wp:extent cx="2339634" cy="2335530"/>
                  <wp:effectExtent l="0" t="0" r="3810" b="7620"/>
                  <wp:docPr id="517751523" name="Picture 51775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182DC6" w14:textId="77777777" w:rsidR="004B6BB7" w:rsidRDefault="004B6BB7" w:rsidP="00FC659E">
      <w:pPr>
        <w:pStyle w:val="a"/>
      </w:pPr>
    </w:p>
    <w:p w14:paraId="55B8CC8C" w14:textId="54B9A4FE" w:rsidR="00AA4494" w:rsidRPr="00BA65B8" w:rsidRDefault="00AA4494" w:rsidP="008632F7">
      <w:pPr>
        <w:pBdr>
          <w:top w:val="nil"/>
          <w:left w:val="nil"/>
          <w:bottom w:val="nil"/>
          <w:right w:val="nil"/>
          <w:between w:val="nil"/>
        </w:pBdr>
        <w:spacing w:after="240" w:line="275" w:lineRule="auto"/>
        <w:jc w:val="center"/>
        <w:rPr>
          <w:rFonts w:ascii="Georgia" w:eastAsia="Google Sans Text" w:hAnsi="Georgia" w:cstheme="minorHAnsi"/>
          <w:bCs/>
          <w:color w:val="1B1C1D"/>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16</w:t>
      </w:r>
      <w:r w:rsidRPr="00BA65B8">
        <w:rPr>
          <w:rFonts w:ascii="Georgia" w:eastAsia="Google Sans Text" w:hAnsi="Georgia" w:cstheme="minorHAnsi"/>
          <w:bCs/>
          <w:color w:val="1B1C1D"/>
        </w:rPr>
        <w:t xml:space="preserve">. The scatter plots showing the correlation between annual discharge and PDSI of </w:t>
      </w:r>
      <w:r w:rsidR="000F2053" w:rsidRPr="00BA65B8">
        <w:rPr>
          <w:rFonts w:ascii="Georgia" w:eastAsia="Google Sans Text" w:hAnsi="Georgia" w:cstheme="minorHAnsi"/>
          <w:bCs/>
          <w:color w:val="1B1C1D"/>
        </w:rPr>
        <w:t>near-</w:t>
      </w:r>
      <w:r w:rsidRPr="00BA65B8">
        <w:rPr>
          <w:rFonts w:ascii="Georgia" w:eastAsia="Google Sans Text" w:hAnsi="Georgia" w:cstheme="minorHAnsi"/>
          <w:bCs/>
          <w:color w:val="1B1C1D"/>
        </w:rPr>
        <w:t xml:space="preserve"> dam</w:t>
      </w:r>
      <w:r w:rsidR="000F2053"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s</w:t>
      </w:r>
      <w:r w:rsidR="000F2053" w:rsidRPr="00BA65B8">
        <w:rPr>
          <w:rFonts w:ascii="Georgia" w:eastAsia="Google Sans Text" w:hAnsi="Georgia" w:cstheme="minorHAnsi"/>
          <w:bCs/>
          <w:color w:val="1B1C1D"/>
        </w:rPr>
        <w:t>tations</w:t>
      </w:r>
      <w:r w:rsidRPr="00BA65B8">
        <w:rPr>
          <w:rFonts w:ascii="Georgia" w:eastAsia="Google Sans Text" w:hAnsi="Georgia" w:cstheme="minorHAnsi"/>
          <w:bCs/>
          <w:color w:val="1B1C1D"/>
        </w:rPr>
        <w:t xml:space="preserve"> </w:t>
      </w:r>
      <w:r w:rsidR="008B3406" w:rsidRPr="00BA65B8">
        <w:rPr>
          <w:rFonts w:ascii="Georgia" w:eastAsia="Google Sans Text" w:hAnsi="Georgia" w:cstheme="minorHAnsi"/>
          <w:bCs/>
          <w:color w:val="1B1C1D"/>
        </w:rPr>
        <w:t>during</w:t>
      </w:r>
      <w:r w:rsidRPr="00BA65B8">
        <w:rPr>
          <w:rFonts w:ascii="Georgia" w:eastAsia="Google Sans Text" w:hAnsi="Georgia" w:cstheme="minorHAnsi"/>
          <w:bCs/>
          <w:color w:val="1B1C1D"/>
        </w:rPr>
        <w:t xml:space="preserve"> 1979 to the</w:t>
      </w:r>
      <w:r w:rsidR="005246A5" w:rsidRPr="00BA65B8">
        <w:rPr>
          <w:rFonts w:ascii="Georgia" w:eastAsia="Google Sans Text" w:hAnsi="Georgia" w:cstheme="minorHAnsi"/>
          <w:bCs/>
          <w:color w:val="1B1C1D"/>
        </w:rPr>
        <w:t xml:space="preserve"> year of</w:t>
      </w:r>
      <w:r w:rsidRPr="00BA65B8">
        <w:rPr>
          <w:rFonts w:ascii="Georgia" w:eastAsia="Google Sans Text" w:hAnsi="Georgia" w:cstheme="minorHAnsi"/>
          <w:bCs/>
          <w:color w:val="1B1C1D"/>
        </w:rPr>
        <w:t xml:space="preserve"> dam construction (</w:t>
      </w:r>
      <w:r w:rsidR="005246A5" w:rsidRPr="00BA65B8">
        <w:rPr>
          <w:rFonts w:ascii="Georgia" w:eastAsia="Google Sans Text" w:hAnsi="Georgia" w:cstheme="minorHAnsi"/>
          <w:bCs/>
          <w:color w:val="1B1C1D"/>
        </w:rPr>
        <w:t xml:space="preserve">in </w:t>
      </w:r>
      <w:r w:rsidRPr="00BA65B8">
        <w:rPr>
          <w:rFonts w:ascii="Georgia" w:eastAsia="Google Sans Text" w:hAnsi="Georgia" w:cstheme="minorHAnsi"/>
          <w:bCs/>
          <w:color w:val="1B1C1D"/>
        </w:rPr>
        <w:t xml:space="preserve">blue) and the </w:t>
      </w:r>
      <w:r w:rsidR="005246A5" w:rsidRPr="00BA65B8">
        <w:rPr>
          <w:rFonts w:ascii="Georgia" w:eastAsia="Google Sans Text" w:hAnsi="Georgia" w:cstheme="minorHAnsi"/>
          <w:bCs/>
          <w:color w:val="1B1C1D"/>
        </w:rPr>
        <w:t xml:space="preserve">year of dam </w:t>
      </w:r>
      <w:r w:rsidR="005246A5" w:rsidRPr="00BA65B8">
        <w:rPr>
          <w:rFonts w:ascii="Georgia" w:eastAsia="Google Sans Text" w:hAnsi="Georgia" w:cstheme="minorHAnsi"/>
          <w:bCs/>
          <w:color w:val="1B1C1D"/>
        </w:rPr>
        <w:lastRenderedPageBreak/>
        <w:t>construction</w:t>
      </w:r>
      <w:r w:rsidRPr="00BA65B8">
        <w:rPr>
          <w:rFonts w:ascii="Georgia" w:eastAsia="Google Sans Text" w:hAnsi="Georgia" w:cstheme="minorHAnsi"/>
          <w:bCs/>
          <w:color w:val="1B1C1D"/>
        </w:rPr>
        <w:t xml:space="preserve"> to 2022 (</w:t>
      </w:r>
      <w:r w:rsidR="001024DD" w:rsidRPr="00BA65B8">
        <w:rPr>
          <w:rFonts w:ascii="Georgia" w:eastAsia="Google Sans Text" w:hAnsi="Georgia" w:cstheme="minorHAnsi"/>
          <w:bCs/>
          <w:color w:val="1B1C1D"/>
        </w:rPr>
        <w:t>in red</w:t>
      </w:r>
      <w:r w:rsidRPr="00BA65B8">
        <w:rPr>
          <w:rFonts w:ascii="Georgia" w:eastAsia="Google Sans Text" w:hAnsi="Georgia" w:cstheme="minorHAnsi"/>
          <w:bCs/>
          <w:color w:val="1B1C1D"/>
        </w:rPr>
        <w:t>). X-axis and y- axis values show the annual PDSI and discharge, respectively.</w:t>
      </w:r>
    </w:p>
    <w:p w14:paraId="3AEBEAD9" w14:textId="77777777" w:rsidR="00004D87" w:rsidRPr="00BA65B8" w:rsidRDefault="00004D87" w:rsidP="00004D87">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BA65B8">
        <w:rPr>
          <w:rFonts w:ascii="Georgia" w:eastAsia="Google Sans Text" w:hAnsi="Georgia" w:cstheme="minorHAnsi"/>
          <w:noProof/>
          <w:color w:val="1B1C1D"/>
        </w:rPr>
        <w:drawing>
          <wp:inline distT="0" distB="0" distL="0" distR="0" wp14:anchorId="3A536683" wp14:editId="6791C08F">
            <wp:extent cx="5504972" cy="2481943"/>
            <wp:effectExtent l="0" t="0" r="635" b="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286" cstate="screen">
                      <a:extLst>
                        <a:ext uri="{28A0092B-C50C-407E-A947-70E740481C1C}">
                          <a14:useLocalDpi xmlns:a14="http://schemas.microsoft.com/office/drawing/2010/main"/>
                        </a:ext>
                      </a:extLst>
                    </a:blip>
                    <a:stretch>
                      <a:fillRect/>
                    </a:stretch>
                  </pic:blipFill>
                  <pic:spPr>
                    <a:xfrm>
                      <a:off x="0" y="0"/>
                      <a:ext cx="5536231" cy="2496036"/>
                    </a:xfrm>
                    <a:prstGeom prst="rect">
                      <a:avLst/>
                    </a:prstGeom>
                  </pic:spPr>
                </pic:pic>
              </a:graphicData>
            </a:graphic>
          </wp:inline>
        </w:drawing>
      </w:r>
    </w:p>
    <w:p w14:paraId="079D585C" w14:textId="0F42D6A5" w:rsidR="00004D87" w:rsidRPr="00BA65B8" w:rsidRDefault="00004D87" w:rsidP="00004D87">
      <w:pPr>
        <w:pBdr>
          <w:top w:val="nil"/>
          <w:left w:val="nil"/>
          <w:bottom w:val="nil"/>
          <w:right w:val="nil"/>
          <w:between w:val="nil"/>
        </w:pBdr>
        <w:spacing w:after="240" w:line="275" w:lineRule="auto"/>
        <w:jc w:val="center"/>
        <w:rPr>
          <w:rFonts w:ascii="Georgia" w:hAnsi="Georgia"/>
          <w:bCs/>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17</w:t>
      </w:r>
      <w:r w:rsidRPr="00BA65B8">
        <w:rPr>
          <w:rFonts w:ascii="Georgia" w:eastAsia="Google Sans Text" w:hAnsi="Georgia" w:cstheme="minorHAnsi"/>
          <w:bCs/>
          <w:color w:val="1B1C1D"/>
        </w:rPr>
        <w:t xml:space="preserve">. </w:t>
      </w:r>
      <w:r w:rsidRPr="00BA65B8">
        <w:rPr>
          <w:rFonts w:ascii="Georgia" w:hAnsi="Georgia"/>
          <w:bCs/>
        </w:rPr>
        <w:t>Correlation between PDSI and discharge</w:t>
      </w:r>
      <w:r w:rsidR="0046195B" w:rsidRPr="00BA65B8">
        <w:rPr>
          <w:rFonts w:ascii="Georgia" w:hAnsi="Georgia"/>
          <w:bCs/>
        </w:rPr>
        <w:t xml:space="preserve"> through</w:t>
      </w:r>
      <w:r w:rsidRPr="00BA65B8">
        <w:rPr>
          <w:rFonts w:ascii="Georgia" w:hAnsi="Georgia"/>
          <w:bCs/>
        </w:rPr>
        <w:t xml:space="preserve"> before and after dam construction for 12 sampling </w:t>
      </w:r>
      <w:r w:rsidR="00B74441">
        <w:rPr>
          <w:rFonts w:ascii="Georgia" w:hAnsi="Georgia"/>
          <w:bCs/>
        </w:rPr>
        <w:t>close-dam</w:t>
      </w:r>
      <w:r w:rsidRPr="00BA65B8">
        <w:rPr>
          <w:rFonts w:ascii="Georgia" w:hAnsi="Georgia"/>
          <w:bCs/>
        </w:rPr>
        <w:t xml:space="preserve"> stations</w:t>
      </w:r>
    </w:p>
    <w:p w14:paraId="4732EAB3" w14:textId="77777777" w:rsidR="00B17D5A" w:rsidRDefault="00B17D5A" w:rsidP="00B17D5A">
      <w:pPr>
        <w:pBdr>
          <w:top w:val="nil"/>
          <w:left w:val="nil"/>
          <w:bottom w:val="nil"/>
          <w:right w:val="nil"/>
          <w:between w:val="nil"/>
        </w:pBdr>
        <w:spacing w:after="240" w:line="275" w:lineRule="auto"/>
        <w:jc w:val="center"/>
        <w:rPr>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063DE7" w14:paraId="0741FD3E" w14:textId="77777777" w:rsidTr="000A0DFF">
        <w:trPr>
          <w:jc w:val="center"/>
        </w:trPr>
        <w:tc>
          <w:tcPr>
            <w:tcW w:w="4007" w:type="dxa"/>
          </w:tcPr>
          <w:p w14:paraId="73F22135" w14:textId="73B62B5A" w:rsidR="00B17D5A" w:rsidRDefault="00063DE7" w:rsidP="00FC659E">
            <w:pPr>
              <w:pStyle w:val="a"/>
              <w:rPr>
                <w:szCs w:val="22"/>
              </w:rPr>
            </w:pPr>
            <w:r w:rsidRPr="003A3611">
              <w:rPr>
                <w:noProof/>
              </w:rPr>
              <w:drawing>
                <wp:inline distT="0" distB="0" distL="0" distR="0" wp14:anchorId="2EAA129C" wp14:editId="2202FC32">
                  <wp:extent cx="2238189" cy="1364566"/>
                  <wp:effectExtent l="0" t="0" r="0" b="7620"/>
                  <wp:docPr id="1135197472" name="Picture 11351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AF0E7DD" w14:textId="3643C7FC" w:rsidR="00B17D5A" w:rsidRDefault="00063DE7" w:rsidP="00FC659E">
            <w:pPr>
              <w:pStyle w:val="a"/>
              <w:rPr>
                <w:szCs w:val="22"/>
              </w:rPr>
            </w:pPr>
            <w:r w:rsidRPr="003A3611">
              <w:rPr>
                <w:noProof/>
              </w:rPr>
              <w:drawing>
                <wp:inline distT="0" distB="0" distL="0" distR="0" wp14:anchorId="615BD786" wp14:editId="588FDC4B">
                  <wp:extent cx="2489981" cy="1426785"/>
                  <wp:effectExtent l="0" t="0" r="5715" b="2540"/>
                  <wp:docPr id="663259178" name="Picture 6632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6FBDBA1" w14:textId="58E81B07" w:rsidR="00B17D5A" w:rsidRDefault="00063DE7" w:rsidP="00FC659E">
            <w:pPr>
              <w:pStyle w:val="a"/>
              <w:rPr>
                <w:szCs w:val="22"/>
              </w:rPr>
            </w:pPr>
            <w:r w:rsidRPr="003A3611">
              <w:rPr>
                <w:noProof/>
              </w:rPr>
              <w:drawing>
                <wp:inline distT="0" distB="0" distL="0" distR="0" wp14:anchorId="5B61C604" wp14:editId="113C7CE3">
                  <wp:extent cx="2419643" cy="1390271"/>
                  <wp:effectExtent l="0" t="0" r="0" b="635"/>
                  <wp:docPr id="886744565" name="Picture 88674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4317AB22" w14:textId="77777777" w:rsidTr="000A0DFF">
        <w:trPr>
          <w:jc w:val="center"/>
        </w:trPr>
        <w:tc>
          <w:tcPr>
            <w:tcW w:w="4007" w:type="dxa"/>
          </w:tcPr>
          <w:p w14:paraId="39A72415" w14:textId="064687BB" w:rsidR="00B17D5A" w:rsidRDefault="00063DE7" w:rsidP="00FC659E">
            <w:pPr>
              <w:pStyle w:val="a"/>
              <w:rPr>
                <w:szCs w:val="22"/>
              </w:rPr>
            </w:pPr>
            <w:r w:rsidRPr="003A3611">
              <w:rPr>
                <w:noProof/>
              </w:rPr>
              <w:drawing>
                <wp:inline distT="0" distB="0" distL="0" distR="0" wp14:anchorId="5AD1C4DC" wp14:editId="361CFDAC">
                  <wp:extent cx="2363372" cy="1349677"/>
                  <wp:effectExtent l="0" t="0" r="0" b="3175"/>
                  <wp:docPr id="2071699969" name="Picture 20716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C2016B0" w14:textId="4E97837C" w:rsidR="00B17D5A" w:rsidRDefault="00063DE7" w:rsidP="00FC659E">
            <w:pPr>
              <w:pStyle w:val="a"/>
              <w:rPr>
                <w:szCs w:val="22"/>
              </w:rPr>
            </w:pPr>
            <w:r w:rsidRPr="003A3611">
              <w:rPr>
                <w:noProof/>
              </w:rPr>
              <w:drawing>
                <wp:inline distT="0" distB="0" distL="0" distR="0" wp14:anchorId="259C007E" wp14:editId="0E3F86A4">
                  <wp:extent cx="2588456" cy="1485288"/>
                  <wp:effectExtent l="0" t="0" r="2540" b="635"/>
                  <wp:docPr id="120572672" name="Picture 1205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56134EB4" w14:textId="44244DFD" w:rsidR="00B17D5A" w:rsidRDefault="00063DE7" w:rsidP="00FC659E">
            <w:pPr>
              <w:pStyle w:val="a"/>
              <w:rPr>
                <w:szCs w:val="22"/>
              </w:rPr>
            </w:pPr>
            <w:r w:rsidRPr="003A3611">
              <w:rPr>
                <w:noProof/>
              </w:rPr>
              <w:drawing>
                <wp:inline distT="0" distB="0" distL="0" distR="0" wp14:anchorId="3FD0CE48" wp14:editId="46AA4C57">
                  <wp:extent cx="2386134" cy="1377196"/>
                  <wp:effectExtent l="0" t="0" r="0" b="0"/>
                  <wp:docPr id="491120537" name="Picture 4911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693D0787" w14:textId="77777777" w:rsidTr="000A0DFF">
        <w:trPr>
          <w:jc w:val="center"/>
        </w:trPr>
        <w:tc>
          <w:tcPr>
            <w:tcW w:w="4007" w:type="dxa"/>
          </w:tcPr>
          <w:p w14:paraId="6BBCD5A9" w14:textId="1D41A96D" w:rsidR="00B17D5A" w:rsidRDefault="00063DE7" w:rsidP="00FC659E">
            <w:pPr>
              <w:pStyle w:val="a"/>
              <w:rPr>
                <w:szCs w:val="22"/>
              </w:rPr>
            </w:pPr>
            <w:r w:rsidRPr="003A3611">
              <w:rPr>
                <w:noProof/>
              </w:rPr>
              <w:lastRenderedPageBreak/>
              <w:drawing>
                <wp:inline distT="0" distB="0" distL="0" distR="0" wp14:anchorId="7B0D7111" wp14:editId="749D03DE">
                  <wp:extent cx="2373947" cy="1357630"/>
                  <wp:effectExtent l="0" t="0" r="7620" b="0"/>
                  <wp:docPr id="577952647" name="Picture 5779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93" cstate="screen">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65DA889" w14:textId="635E8D3C" w:rsidR="00B17D5A" w:rsidRDefault="00063DE7" w:rsidP="00FC659E">
            <w:pPr>
              <w:pStyle w:val="a"/>
              <w:rPr>
                <w:szCs w:val="22"/>
              </w:rPr>
            </w:pPr>
            <w:r w:rsidRPr="003A3611">
              <w:rPr>
                <w:noProof/>
              </w:rPr>
              <w:drawing>
                <wp:inline distT="0" distB="0" distL="0" distR="0" wp14:anchorId="3D5D2C0F" wp14:editId="3E3AE62C">
                  <wp:extent cx="2442210" cy="1408629"/>
                  <wp:effectExtent l="0" t="0" r="0" b="1270"/>
                  <wp:docPr id="1106736694" name="Picture 110673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94" cstate="screen">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1217583A" w14:textId="058F5812" w:rsidR="00B17D5A" w:rsidRDefault="00063DE7" w:rsidP="00FC659E">
            <w:pPr>
              <w:pStyle w:val="a"/>
              <w:rPr>
                <w:szCs w:val="22"/>
              </w:rPr>
            </w:pPr>
            <w:r w:rsidRPr="003A3611">
              <w:rPr>
                <w:noProof/>
              </w:rPr>
              <w:drawing>
                <wp:inline distT="0" distB="0" distL="0" distR="0" wp14:anchorId="6732510D" wp14:editId="35209683">
                  <wp:extent cx="2428821" cy="1395494"/>
                  <wp:effectExtent l="0" t="0" r="0" b="0"/>
                  <wp:docPr id="249612718" name="Picture 2496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95"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1C2BDE1D" w14:textId="77777777" w:rsidTr="000A0DFF">
        <w:trPr>
          <w:jc w:val="center"/>
        </w:trPr>
        <w:tc>
          <w:tcPr>
            <w:tcW w:w="4007" w:type="dxa"/>
          </w:tcPr>
          <w:p w14:paraId="3AC2ADBA" w14:textId="6A9F9BAF" w:rsidR="00B17D5A" w:rsidRDefault="00B17D5A" w:rsidP="00FC659E">
            <w:pPr>
              <w:pStyle w:val="a"/>
              <w:rPr>
                <w:szCs w:val="22"/>
              </w:rPr>
            </w:pPr>
            <w:r w:rsidRPr="003A3611">
              <w:rPr>
                <w:noProof/>
              </w:rPr>
              <w:drawing>
                <wp:inline distT="0" distB="0" distL="0" distR="0" wp14:anchorId="0824729A" wp14:editId="41B0C273">
                  <wp:extent cx="2336165" cy="1345527"/>
                  <wp:effectExtent l="0" t="0" r="6985" b="7620"/>
                  <wp:docPr id="1258509368" name="Picture 125850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98F7C9B" w14:textId="63B5B2E9" w:rsidR="00B17D5A" w:rsidRDefault="00B17D5A" w:rsidP="00FC659E">
            <w:pPr>
              <w:pStyle w:val="a"/>
              <w:rPr>
                <w:szCs w:val="22"/>
              </w:rPr>
            </w:pPr>
            <w:r w:rsidRPr="003A3611">
              <w:rPr>
                <w:noProof/>
              </w:rPr>
              <w:drawing>
                <wp:inline distT="0" distB="0" distL="0" distR="0" wp14:anchorId="4C9D7E71" wp14:editId="1BB674EF">
                  <wp:extent cx="2442258" cy="1416614"/>
                  <wp:effectExtent l="0" t="0" r="0" b="0"/>
                  <wp:docPr id="1422278975" name="Picture 142227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0AC1D73" w14:textId="7F2ED957" w:rsidR="00B17D5A" w:rsidRDefault="00B17D5A" w:rsidP="00FC659E">
            <w:pPr>
              <w:pStyle w:val="a"/>
              <w:rPr>
                <w:szCs w:val="22"/>
              </w:rPr>
            </w:pPr>
            <w:r w:rsidRPr="003A3611">
              <w:rPr>
                <w:noProof/>
              </w:rPr>
              <w:drawing>
                <wp:inline distT="0" distB="0" distL="0" distR="0" wp14:anchorId="4354E22E" wp14:editId="3A74538F">
                  <wp:extent cx="2459022" cy="1358793"/>
                  <wp:effectExtent l="0" t="0" r="0" b="0"/>
                  <wp:docPr id="552581536" name="Picture 5525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1CD051" w14:textId="69CF79ED" w:rsidR="00B17D5A" w:rsidRPr="002E702C" w:rsidRDefault="00B17D5A" w:rsidP="00B17D5A">
      <w:pPr>
        <w:pBdr>
          <w:top w:val="nil"/>
          <w:left w:val="nil"/>
          <w:bottom w:val="nil"/>
          <w:right w:val="nil"/>
          <w:between w:val="nil"/>
        </w:pBdr>
        <w:spacing w:after="240" w:line="275" w:lineRule="auto"/>
        <w:jc w:val="center"/>
        <w:rPr>
          <w:rFonts w:ascii="Georgia" w:eastAsia="Google Sans Text" w:hAnsi="Georgia" w:cstheme="minorHAnsi"/>
          <w:bCs/>
          <w:color w:val="1B1C1D"/>
          <w:sz w:val="24"/>
          <w:szCs w:val="24"/>
          <w:rtl/>
        </w:rPr>
      </w:pPr>
      <w:r w:rsidRPr="002E702C">
        <w:rPr>
          <w:rFonts w:ascii="Georgia" w:eastAsia="Google Sans Text" w:hAnsi="Georgia" w:cstheme="minorHAnsi"/>
          <w:bCs/>
          <w:color w:val="1B1C1D"/>
          <w:sz w:val="24"/>
          <w:szCs w:val="24"/>
        </w:rPr>
        <w:t xml:space="preserve">Fig. </w:t>
      </w:r>
      <w:r w:rsidR="00AE0CB2">
        <w:rPr>
          <w:rFonts w:ascii="Georgia" w:eastAsia="Google Sans Text" w:hAnsi="Georgia" w:cstheme="minorHAnsi"/>
          <w:bCs/>
          <w:color w:val="1B1C1D"/>
          <w:sz w:val="24"/>
          <w:szCs w:val="24"/>
        </w:rPr>
        <w:t>18</w:t>
      </w:r>
      <w:r w:rsidRPr="002E702C">
        <w:rPr>
          <w:rFonts w:ascii="Georgia" w:eastAsia="Google Sans Text" w:hAnsi="Georgia" w:cstheme="minorHAnsi"/>
          <w:bCs/>
          <w:color w:val="1B1C1D"/>
          <w:sz w:val="24"/>
          <w:szCs w:val="24"/>
        </w:rPr>
        <w:t>. The scatter plots showing the correlation between annual discharge and PDSI of the far-dam stations during 1979 to 2022.</w:t>
      </w:r>
    </w:p>
    <w:p w14:paraId="13544878" w14:textId="77777777" w:rsidR="00B17D5A" w:rsidRDefault="00B17D5A"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p w14:paraId="1B79A0E0" w14:textId="38E7641A" w:rsidR="0073626B" w:rsidRPr="00BA65B8" w:rsidRDefault="0073626B"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3163E" w:rsidRPr="00BA65B8" w14:paraId="495B7299" w14:textId="77777777" w:rsidTr="00176AF7">
        <w:tc>
          <w:tcPr>
            <w:tcW w:w="4686" w:type="dxa"/>
          </w:tcPr>
          <w:p w14:paraId="3B6E95C7" w14:textId="5C378BA9"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59F5C5A2" wp14:editId="411E1765">
                  <wp:extent cx="2751438" cy="2337557"/>
                  <wp:effectExtent l="0" t="0" r="0" b="5715"/>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299" cstate="screen">
                            <a:extLst>
                              <a:ext uri="{28A0092B-C50C-407E-A947-70E740481C1C}">
                                <a14:useLocalDpi xmlns:a14="http://schemas.microsoft.com/office/drawing/2010/main"/>
                              </a:ext>
                            </a:extLst>
                          </a:blip>
                          <a:srcRect/>
                          <a:stretch/>
                        </pic:blipFill>
                        <pic:spPr bwMode="auto">
                          <a:xfrm>
                            <a:off x="0" y="0"/>
                            <a:ext cx="2786989" cy="2367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1C74D6A6" w14:textId="11EF2D5F"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1FAC53C8" wp14:editId="259E332D">
                  <wp:extent cx="2218198" cy="2380735"/>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300" cstate="screen">
                            <a:extLst>
                              <a:ext uri="{28A0092B-C50C-407E-A947-70E740481C1C}">
                                <a14:useLocalDpi xmlns:a14="http://schemas.microsoft.com/office/drawing/2010/main"/>
                              </a:ext>
                            </a:extLst>
                          </a:blip>
                          <a:srcRect/>
                          <a:stretch/>
                        </pic:blipFill>
                        <pic:spPr bwMode="auto">
                          <a:xfrm>
                            <a:off x="0" y="0"/>
                            <a:ext cx="2259824" cy="24254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FC1CE" w14:textId="0C841820" w:rsidR="00CD1BAA" w:rsidRPr="00BA65B8" w:rsidRDefault="00176AF7" w:rsidP="00176AF7">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19</w:t>
      </w:r>
      <w:r w:rsidRPr="00BA65B8">
        <w:rPr>
          <w:rFonts w:ascii="Georgia" w:eastAsia="Google Sans Text" w:hAnsi="Georgia" w:cstheme="minorHAnsi"/>
          <w:bCs/>
          <w:color w:val="1B1C1D"/>
        </w:rPr>
        <w:t xml:space="preserve">. The scatter plot showing the correlation between average annual discharge and PDSI of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stations before (in blue) and after (in red) dam construction (right) and far-dam stations during 1979 to </w:t>
      </w:r>
      <w:commentRangeStart w:id="1542"/>
      <w:r w:rsidRPr="00BA65B8">
        <w:rPr>
          <w:rFonts w:ascii="Georgia" w:eastAsia="Google Sans Text" w:hAnsi="Georgia" w:cstheme="minorHAnsi"/>
          <w:bCs/>
          <w:color w:val="1B1C1D"/>
        </w:rPr>
        <w:t>2022 (left).</w:t>
      </w:r>
      <w:commentRangeEnd w:id="1542"/>
      <w:r w:rsidR="00BA65B8">
        <w:rPr>
          <w:rStyle w:val="CommentReference"/>
        </w:rPr>
        <w:commentReference w:id="1542"/>
      </w:r>
    </w:p>
    <w:p w14:paraId="1C898DCA" w14:textId="77777777" w:rsidR="00E54E17" w:rsidRPr="00BA65B8" w:rsidRDefault="00E54E17" w:rsidP="00154085">
      <w:pPr>
        <w:pBdr>
          <w:top w:val="nil"/>
          <w:left w:val="nil"/>
          <w:bottom w:val="nil"/>
          <w:right w:val="nil"/>
          <w:between w:val="nil"/>
        </w:pBdr>
        <w:spacing w:before="240" w:after="0" w:line="276" w:lineRule="auto"/>
        <w:rPr>
          <w:rFonts w:ascii="Georgia" w:eastAsia="Google Sans Text" w:hAnsi="Georgia" w:cstheme="minorHAnsi"/>
          <w:b/>
          <w:color w:val="1B1C1D"/>
        </w:rPr>
      </w:pPr>
      <w:r w:rsidRPr="00BA65B8">
        <w:rPr>
          <w:rFonts w:ascii="Georgia" w:eastAsia="Google Sans Text" w:hAnsi="Georgia" w:cstheme="minorHAnsi"/>
          <w:b/>
          <w:color w:val="1B1C1D"/>
        </w:rPr>
        <w:t>6. Discussion</w:t>
      </w:r>
    </w:p>
    <w:p w14:paraId="0452E985" w14:textId="246DFBD2" w:rsidR="001D5D8C" w:rsidRPr="00BA65B8" w:rsidRDefault="001D5D8C" w:rsidP="00121360">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analysis of the discharge and PDSI </w:t>
      </w:r>
      <w:r w:rsidR="00121360"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from 1979 to 2022, revealed significant changes in the flow regimes of both the Tigris and Euphrates rivers, with distinct influences from damming </w:t>
      </w:r>
      <w:r w:rsidRPr="00BA65B8">
        <w:rPr>
          <w:rFonts w:ascii="Georgia" w:eastAsia="Google Sans Text" w:hAnsi="Georgia" w:cstheme="minorHAnsi"/>
          <w:color w:val="1B1C1D"/>
        </w:rPr>
        <w:lastRenderedPageBreak/>
        <w:t xml:space="preserve">and drought observed at </w:t>
      </w:r>
      <w:r w:rsidR="00121360">
        <w:rPr>
          <w:rFonts w:ascii="Georgia" w:eastAsia="Google Sans Text" w:hAnsi="Georgia" w:cstheme="minorHAnsi"/>
          <w:color w:val="1B1C1D"/>
        </w:rPr>
        <w:t xml:space="preserve">both close and far stations from the constructed dames on the TEB. </w:t>
      </w:r>
      <w:r w:rsidR="00B74441">
        <w:rPr>
          <w:rFonts w:ascii="Georgia" w:eastAsia="Google Sans Text" w:hAnsi="Georgia" w:cstheme="minorHAnsi"/>
          <w:color w:val="1B1C1D"/>
        </w:rPr>
        <w:t>close-dam</w:t>
      </w:r>
    </w:p>
    <w:p w14:paraId="585303A4" w14:textId="2EB7FA18" w:rsidR="00373264" w:rsidRPr="00BA65B8" w:rsidRDefault="001D5D8C" w:rsidP="001B2781">
      <w:pPr>
        <w:spacing w:after="120" w:line="276" w:lineRule="auto"/>
        <w:jc w:val="mediumKashida"/>
        <w:rPr>
          <w:rFonts w:ascii="Georgia" w:eastAsia="Times New Roman" w:hAnsi="Georgia" w:cstheme="minorHAnsi"/>
        </w:rPr>
      </w:pPr>
      <w:r w:rsidRPr="00BA65B8">
        <w:rPr>
          <w:rFonts w:ascii="Georgia" w:eastAsia="Google Sans Text" w:hAnsi="Georgia" w:cstheme="minorHAnsi"/>
          <w:b/>
          <w:color w:val="1B1C1D"/>
        </w:rPr>
        <w:t xml:space="preserve">Discharge </w:t>
      </w:r>
      <w:r w:rsidR="00CF4439" w:rsidRPr="00BA65B8">
        <w:rPr>
          <w:rFonts w:ascii="Georgia" w:eastAsia="Google Sans Text" w:hAnsi="Georgia" w:cstheme="minorHAnsi"/>
          <w:b/>
          <w:color w:val="1B1C1D"/>
        </w:rPr>
        <w:t>reduction</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A substantial decrease in the average discharge was observed for both rivers </w:t>
      </w:r>
      <w:r w:rsidR="000D7E0E">
        <w:rPr>
          <w:rFonts w:ascii="Georgia" w:eastAsia="Google Sans Text" w:hAnsi="Georgia" w:cstheme="minorHAnsi"/>
          <w:color w:val="1B1C1D"/>
        </w:rPr>
        <w:t xml:space="preserve">in </w:t>
      </w:r>
      <w:r w:rsidR="0089237E">
        <w:rPr>
          <w:rFonts w:ascii="Georgia" w:eastAsia="Google Sans Text" w:hAnsi="Georgia" w:cstheme="minorHAnsi"/>
          <w:color w:val="1B1C1D"/>
        </w:rPr>
        <w:t>all</w:t>
      </w:r>
      <w:r w:rsidRPr="00BA65B8">
        <w:rPr>
          <w:rFonts w:ascii="Georgia" w:eastAsia="Google Sans Text" w:hAnsi="Georgia" w:cstheme="minorHAnsi"/>
          <w:color w:val="1B1C1D"/>
        </w:rPr>
        <w:t xml:space="preserve"> stations. However, the magnitude of reduction was significantly higher at the 12 stations located </w:t>
      </w:r>
      <w:r w:rsidR="0089237E">
        <w:rPr>
          <w:rFonts w:ascii="Georgia" w:eastAsia="Google Sans Text" w:hAnsi="Georgia" w:cstheme="minorHAnsi"/>
          <w:color w:val="1B1C1D"/>
        </w:rPr>
        <w:t xml:space="preserve">at </w:t>
      </w:r>
      <w:r w:rsidR="002D67D7">
        <w:rPr>
          <w:rFonts w:ascii="Georgia" w:eastAsia="Google Sans Text" w:hAnsi="Georgia" w:cstheme="minorHAnsi"/>
          <w:color w:val="1B1C1D"/>
        </w:rPr>
        <w:t>close</w:t>
      </w:r>
      <w:r w:rsidR="002D67D7"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dam</w:t>
      </w:r>
      <w:r w:rsidR="0089237E">
        <w:rPr>
          <w:rFonts w:ascii="Georgia" w:eastAsia="Google Sans Text" w:hAnsi="Georgia" w:cstheme="minorHAnsi"/>
          <w:color w:val="1B1C1D"/>
        </w:rPr>
        <w:t xml:space="preserve"> </w:t>
      </w:r>
      <w:r w:rsidRPr="00BA65B8">
        <w:rPr>
          <w:rFonts w:ascii="Georgia" w:eastAsia="Google Sans Text" w:hAnsi="Georgia" w:cstheme="minorHAnsi"/>
          <w:color w:val="1B1C1D"/>
        </w:rPr>
        <w:t>s</w:t>
      </w:r>
      <w:r w:rsidR="0089237E">
        <w:rPr>
          <w:rFonts w:ascii="Georgia" w:eastAsia="Google Sans Text" w:hAnsi="Georgia" w:cstheme="minorHAnsi"/>
          <w:color w:val="1B1C1D"/>
        </w:rPr>
        <w:t>tations</w:t>
      </w:r>
      <w:r w:rsidR="002D67D7">
        <w:rPr>
          <w:rFonts w:ascii="Georgia" w:eastAsia="Google Sans Text" w:hAnsi="Georgia" w:cstheme="minorHAnsi"/>
          <w:color w:val="1B1C1D"/>
        </w:rPr>
        <w:t xml:space="preserve"> after they</w:t>
      </w:r>
      <w:r w:rsidRPr="00BA65B8">
        <w:rPr>
          <w:rFonts w:ascii="Georgia" w:eastAsia="Google Sans Text" w:hAnsi="Georgia" w:cstheme="minorHAnsi"/>
          <w:color w:val="1B1C1D"/>
        </w:rPr>
        <w:t xml:space="preserve"> became operational</w:t>
      </w:r>
      <w:r w:rsidR="00D12EE1" w:rsidRPr="00BA65B8">
        <w:rPr>
          <w:rFonts w:ascii="Georgia" w:eastAsia="Google Sans Text" w:hAnsi="Georgia" w:cstheme="minorHAnsi"/>
          <w:color w:val="1B1C1D"/>
        </w:rPr>
        <w:t xml:space="preserve"> (Fig. </w:t>
      </w:r>
      <w:r w:rsidR="00AE0CB2">
        <w:rPr>
          <w:rFonts w:ascii="Georgia" w:eastAsia="Google Sans Text" w:hAnsi="Georgia" w:cstheme="minorHAnsi"/>
          <w:color w:val="1B1C1D"/>
        </w:rPr>
        <w:t>20</w:t>
      </w:r>
      <w:r w:rsidR="00D12EE1"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Far-from-dam stations also showed a reduction in discharge, but the decline was more gradual and less pronounced in the period compared to the </w:t>
      </w:r>
      <w:r w:rsidR="00AD4178">
        <w:rPr>
          <w:rFonts w:ascii="Georgia" w:eastAsia="Google Sans Text" w:hAnsi="Georgia" w:cstheme="minorHAnsi"/>
          <w:color w:val="1B1C1D"/>
        </w:rPr>
        <w:t>close</w:t>
      </w:r>
      <w:r w:rsidRPr="00BA65B8">
        <w:rPr>
          <w:rFonts w:ascii="Georgia" w:eastAsia="Google Sans Text" w:hAnsi="Georgia" w:cstheme="minorHAnsi"/>
          <w:color w:val="1B1C1D"/>
        </w:rPr>
        <w:t>-dam stations</w:t>
      </w:r>
      <w:r w:rsidRPr="001B2781">
        <w:rPr>
          <w:rFonts w:ascii="Georgia" w:eastAsia="Google Sans Text" w:hAnsi="Georgia" w:cstheme="minorHAnsi"/>
          <w:color w:val="1B1C1D"/>
          <w:highlight w:val="yellow"/>
        </w:rPr>
        <w:t>.</w:t>
      </w:r>
      <w:r w:rsidR="003F7C7A" w:rsidRPr="00BA65B8">
        <w:rPr>
          <w:rFonts w:ascii="Georgia" w:eastAsia="Google Sans Text" w:hAnsi="Georgia" w:cstheme="minorHAnsi"/>
          <w:color w:val="1B1C1D"/>
        </w:rPr>
        <w:t xml:space="preserve"> </w:t>
      </w:r>
      <w:r w:rsidR="00373264" w:rsidRPr="00BA65B8">
        <w:rPr>
          <w:rFonts w:ascii="Georgia" w:eastAsia="Times New Roman" w:hAnsi="Georgia" w:cstheme="minorHAnsi"/>
        </w:rPr>
        <w:t xml:space="preserve">A primary finding is the substantial reduction in average river flow observed at </w:t>
      </w:r>
      <w:r w:rsidR="00AD4178">
        <w:rPr>
          <w:rFonts w:ascii="Georgia" w:eastAsia="Times New Roman" w:hAnsi="Georgia" w:cstheme="minorHAnsi"/>
        </w:rPr>
        <w:t>the</w:t>
      </w:r>
      <w:r w:rsidR="00AD4178" w:rsidRPr="00BA65B8">
        <w:rPr>
          <w:rFonts w:ascii="Georgia" w:eastAsia="Times New Roman" w:hAnsi="Georgia" w:cstheme="minorHAnsi"/>
        </w:rPr>
        <w:t xml:space="preserve"> </w:t>
      </w:r>
      <w:r w:rsidR="00373264" w:rsidRPr="00BA65B8">
        <w:rPr>
          <w:rFonts w:ascii="Georgia" w:eastAsia="Times New Roman" w:hAnsi="Georgia" w:cstheme="minorHAnsi"/>
        </w:rPr>
        <w:t xml:space="preserve">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w:t>
      </w:r>
      <w:proofErr w:type="spellStart"/>
      <w:r w:rsidR="00373264" w:rsidRPr="00BA65B8">
        <w:rPr>
          <w:rFonts w:ascii="Georgia" w:eastAsia="Times New Roman" w:hAnsi="Georgia" w:cstheme="minorHAnsi"/>
        </w:rPr>
        <w:t>Ilisu</w:t>
      </w:r>
      <w:proofErr w:type="spellEnd"/>
      <w:r w:rsidR="00373264" w:rsidRPr="00BA65B8">
        <w:rPr>
          <w:rFonts w:ascii="Georgia" w:eastAsia="Times New Roman" w:hAnsi="Georgia" w:cstheme="minorHAnsi"/>
        </w:rPr>
        <w:t xml:space="preserve"> dam downstream station, showing lower flow even before impoundment</w:t>
      </w:r>
      <w:r w:rsidR="00373264" w:rsidRPr="001B2781">
        <w:rPr>
          <w:rFonts w:ascii="Georgia" w:eastAsia="Times New Roman" w:hAnsi="Georgia" w:cstheme="minorHAnsi"/>
          <w:highlight w:val="yellow"/>
        </w:rPr>
        <w:t>,</w:t>
      </w:r>
      <w:r w:rsidR="00373264" w:rsidRPr="00BA65B8">
        <w:rPr>
          <w:rFonts w:ascii="Georgia" w:eastAsia="Times New Roman" w:hAnsi="Georgia" w:cstheme="minorHAnsi"/>
        </w:rPr>
        <w:t xml:space="preserve"> is noteworthy and could be attributed to significant disruption of the natural river course during the prolonged construction phase, highlighting that even pre-operation activities can impact flow. The analysis of drought conditions, as indicated by the PDSI, reveals a concerning trend: drought intensity has increased at all studied </w:t>
      </w:r>
      <w:r w:rsidR="00EF5F1B">
        <w:rPr>
          <w:rFonts w:ascii="Georgia" w:eastAsia="Times New Roman" w:hAnsi="Georgia" w:cstheme="minorHAnsi"/>
        </w:rPr>
        <w:t>close</w:t>
      </w:r>
      <w:r w:rsidR="00373264" w:rsidRPr="00BA65B8">
        <w:rPr>
          <w:rFonts w:ascii="Georgia" w:eastAsia="Times New Roman" w:hAnsi="Georgia" w:cstheme="minorHAnsi"/>
        </w:rPr>
        <w:t xml:space="preserve">-dam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B74441">
        <w:rPr>
          <w:rFonts w:ascii="Georgia" w:eastAsia="Times New Roman" w:hAnsi="Georgia" w:cstheme="minorHAnsi"/>
        </w:rPr>
        <w:t>close-dam</w:t>
      </w:r>
      <w:r w:rsidR="00373264" w:rsidRPr="00BA65B8">
        <w:rPr>
          <w:rFonts w:ascii="Georgia" w:eastAsia="Times New Roman" w:hAnsi="Georgia" w:cstheme="minorHAnsi"/>
        </w:rPr>
        <w:t xml:space="preserve"> stations during drought periods, compared to stations further away, strongly supports the notion that dams compound the effects of drought on downstream water availability.</w:t>
      </w:r>
    </w:p>
    <w:p w14:paraId="03BF98BA" w14:textId="630231AD" w:rsidR="00373264" w:rsidRPr="00BA65B8" w:rsidRDefault="0089237E" w:rsidP="00373264">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3A3611">
        <w:rPr>
          <w:rFonts w:eastAsia="Google Sans Text" w:cstheme="minorHAnsi"/>
          <w:noProof/>
          <w:color w:val="1B1C1D"/>
          <w:sz w:val="24"/>
          <w:szCs w:val="24"/>
        </w:rPr>
        <w:drawing>
          <wp:inline distT="0" distB="0" distL="0" distR="0" wp14:anchorId="761C9F96" wp14:editId="2DA171F9">
            <wp:extent cx="2784475" cy="3262184"/>
            <wp:effectExtent l="0" t="0" r="0" b="0"/>
            <wp:docPr id="2486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301" cstate="screen">
                      <a:extLst>
                        <a:ext uri="{28A0092B-C50C-407E-A947-70E740481C1C}">
                          <a14:useLocalDpi xmlns:a14="http://schemas.microsoft.com/office/drawing/2010/main"/>
                        </a:ext>
                      </a:extLst>
                    </a:blip>
                    <a:srcRect/>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385BBAD8" w:rsidR="00373264" w:rsidRPr="00BA65B8" w:rsidRDefault="00373264" w:rsidP="00373264">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lastRenderedPageBreak/>
        <w:t xml:space="preserve">Fig. </w:t>
      </w:r>
      <w:r w:rsidR="00AE0CB2">
        <w:rPr>
          <w:rFonts w:ascii="Georgia" w:eastAsia="Google Sans Text" w:hAnsi="Georgia" w:cstheme="minorHAnsi"/>
          <w:bCs/>
          <w:color w:val="1B1C1D"/>
        </w:rPr>
        <w:t>20</w:t>
      </w:r>
      <w:r w:rsidRPr="00BA65B8">
        <w:rPr>
          <w:rFonts w:ascii="Georgia" w:eastAsia="Google Sans Text" w:hAnsi="Georgia" w:cstheme="minorHAnsi"/>
          <w:bCs/>
          <w:color w:val="1B1C1D"/>
        </w:rPr>
        <w:t xml:space="preserve">. </w:t>
      </w:r>
      <w:r w:rsidRPr="00BA65B8">
        <w:rPr>
          <w:rFonts w:ascii="Georgia" w:hAnsi="Georgia"/>
          <w:bCs/>
        </w:rPr>
        <w:t xml:space="preserve">Percent change in averages of discharge after </w:t>
      </w:r>
      <w:commentRangeStart w:id="1543"/>
      <w:r w:rsidRPr="00BA65B8">
        <w:rPr>
          <w:rFonts w:ascii="Georgia" w:hAnsi="Georgia"/>
          <w:bCs/>
        </w:rPr>
        <w:t xml:space="preserve">dam </w:t>
      </w:r>
      <w:commentRangeEnd w:id="1543"/>
      <w:r w:rsidR="002B4FD4">
        <w:rPr>
          <w:rStyle w:val="CommentReference"/>
        </w:rPr>
        <w:commentReference w:id="1543"/>
      </w:r>
      <w:r w:rsidRPr="00BA65B8">
        <w:rPr>
          <w:rFonts w:ascii="Georgia" w:hAnsi="Georgia"/>
          <w:bCs/>
        </w:rPr>
        <w:t xml:space="preserve">construction for 12 sampling </w:t>
      </w:r>
      <w:r w:rsidR="00B74441">
        <w:rPr>
          <w:rFonts w:ascii="Georgia" w:hAnsi="Georgia"/>
          <w:bCs/>
        </w:rPr>
        <w:t>close-dam</w:t>
      </w:r>
      <w:r w:rsidRPr="00BA65B8">
        <w:rPr>
          <w:rFonts w:ascii="Georgia" w:hAnsi="Georgia"/>
          <w:bCs/>
        </w:rPr>
        <w:t xml:space="preserve"> st</w:t>
      </w:r>
      <w:commentRangeStart w:id="1544"/>
      <w:r w:rsidRPr="00BA65B8">
        <w:rPr>
          <w:rFonts w:ascii="Georgia" w:hAnsi="Georgia"/>
          <w:bCs/>
        </w:rPr>
        <w:t>ations</w:t>
      </w:r>
      <w:commentRangeEnd w:id="1544"/>
      <w:r w:rsidR="00BA65B8" w:rsidRPr="00BA65B8">
        <w:rPr>
          <w:rStyle w:val="CommentReference"/>
          <w:rFonts w:ascii="Georgia" w:hAnsi="Georgia"/>
          <w:sz w:val="22"/>
          <w:szCs w:val="22"/>
        </w:rPr>
        <w:commentReference w:id="1544"/>
      </w:r>
    </w:p>
    <w:p w14:paraId="0925C967" w14:textId="6030659A" w:rsidR="00E93A8F" w:rsidRPr="00BA65B8" w:rsidRDefault="001D5D8C" w:rsidP="002B4FD4">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1545"/>
      <w:r w:rsidRPr="00BA65B8">
        <w:rPr>
          <w:rFonts w:ascii="Georgia" w:eastAsia="Google Sans Text" w:hAnsi="Georgia" w:cstheme="minorHAnsi"/>
          <w:b/>
          <w:color w:val="1B1C1D"/>
        </w:rPr>
        <w:t xml:space="preserve">Varying </w:t>
      </w:r>
      <w:r w:rsidR="00412F18" w:rsidRPr="00BA65B8">
        <w:rPr>
          <w:rFonts w:ascii="Georgia" w:eastAsia="Google Sans Text" w:hAnsi="Georgia" w:cstheme="minorHAnsi"/>
          <w:b/>
          <w:color w:val="1B1C1D"/>
        </w:rPr>
        <w:t xml:space="preserve">impact </w:t>
      </w:r>
      <w:r w:rsidRPr="00BA65B8">
        <w:rPr>
          <w:rFonts w:ascii="Georgia" w:eastAsia="Google Sans Text" w:hAnsi="Georgia" w:cstheme="minorHAnsi"/>
          <w:b/>
          <w:color w:val="1B1C1D"/>
        </w:rPr>
        <w:t xml:space="preserve">of </w:t>
      </w:r>
      <w:r w:rsidR="00412F18" w:rsidRPr="00BA65B8">
        <w:rPr>
          <w:rFonts w:ascii="Georgia" w:eastAsia="Google Sans Text" w:hAnsi="Georgia" w:cstheme="minorHAnsi"/>
          <w:b/>
          <w:color w:val="1B1C1D"/>
        </w:rPr>
        <w:t>drought</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Correlation analysis indicated a strong positive relationship between river discharge and PDSI values at both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However, the strength of this correlation was generally higher at the </w:t>
      </w:r>
      <w:commentRangeStart w:id="1546"/>
      <w:r w:rsidRPr="00BA65B8">
        <w:rPr>
          <w:rFonts w:ascii="Georgia" w:eastAsia="Google Sans Text" w:hAnsi="Georgia" w:cstheme="minorHAnsi"/>
          <w:color w:val="1B1C1D"/>
        </w:rPr>
        <w:t xml:space="preserve">far-dam </w:t>
      </w:r>
      <w:commentRangeEnd w:id="1546"/>
      <w:r w:rsidR="001C2BC4">
        <w:rPr>
          <w:rStyle w:val="CommentReference"/>
          <w:rtl/>
        </w:rPr>
        <w:commentReference w:id="1546"/>
      </w:r>
      <w:r w:rsidRPr="00BA65B8">
        <w:rPr>
          <w:rFonts w:ascii="Georgia" w:eastAsia="Google Sans Text" w:hAnsi="Georgia" w:cstheme="minorHAnsi"/>
          <w:color w:val="1B1C1D"/>
        </w:rPr>
        <w:t xml:space="preserve">stations with </w:t>
      </w:r>
      <w:r w:rsidRPr="00BA65B8">
        <w:rPr>
          <w:rFonts w:ascii="Georgia" w:hAnsi="Georgia" w:cstheme="minorHAnsi"/>
        </w:rPr>
        <w:t>a lower average discharge</w:t>
      </w:r>
      <w:r w:rsidRPr="00BA65B8">
        <w:rPr>
          <w:rFonts w:ascii="Georgia" w:eastAsia="Google Sans Text" w:hAnsi="Georgia" w:cstheme="minorHAnsi"/>
          <w:color w:val="1B1C1D"/>
        </w:rPr>
        <w:t xml:space="preserve"> and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after dam construction</w:t>
      </w:r>
      <w:r w:rsidR="003F7C7A" w:rsidRPr="00BA65B8">
        <w:rPr>
          <w:rFonts w:ascii="Georgia" w:eastAsia="Google Sans Text" w:hAnsi="Georgia" w:cstheme="minorHAnsi"/>
          <w:color w:val="1B1C1D"/>
        </w:rPr>
        <w:t xml:space="preserve"> (Fig. </w:t>
      </w:r>
      <w:r w:rsidR="00D56121">
        <w:rPr>
          <w:rFonts w:ascii="Georgia" w:eastAsia="Google Sans Text" w:hAnsi="Georgia" w:cstheme="minorHAnsi"/>
          <w:color w:val="1B1C1D"/>
        </w:rPr>
        <w:t>19</w:t>
      </w:r>
      <w:r w:rsidR="003F7C7A"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suggesting a greater influence of regional drought conditions on these locations due to climatic and damming factors, respectively.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showed a discharge pattern more immediately responsive to dam operation schedules</w:t>
      </w:r>
      <w:r w:rsidR="00E93A8F" w:rsidRPr="00BA65B8">
        <w:rPr>
          <w:rFonts w:ascii="Georgia" w:eastAsia="Google Sans Text" w:hAnsi="Georgia" w:cstheme="minorHAnsi"/>
          <w:color w:val="1B1C1D"/>
        </w:rPr>
        <w:t xml:space="preserve"> and </w:t>
      </w:r>
      <w:r w:rsidR="00E93A8F" w:rsidRPr="00BA65B8">
        <w:rPr>
          <w:rFonts w:ascii="Georgia" w:hAnsi="Georgia"/>
        </w:rPr>
        <w:t>with damming the impact of climate on discharge in those stations could increase and intensify.</w:t>
      </w:r>
      <w:commentRangeEnd w:id="1545"/>
      <w:r w:rsidR="00483B86">
        <w:rPr>
          <w:rStyle w:val="CommentReference"/>
          <w:rtl/>
        </w:rPr>
        <w:commentReference w:id="1545"/>
      </w:r>
    </w:p>
    <w:p w14:paraId="79CB4A52" w14:textId="3B709E97" w:rsidR="001C5190" w:rsidRPr="00BA65B8" w:rsidRDefault="001D5D8C" w:rsidP="00412F18">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1547"/>
      <w:r w:rsidRPr="00BA65B8">
        <w:rPr>
          <w:rFonts w:ascii="Georgia" w:eastAsia="Google Sans Text" w:hAnsi="Georgia" w:cstheme="minorHAnsi"/>
          <w:b/>
          <w:color w:val="1B1C1D"/>
        </w:rPr>
        <w:t>Alteration</w:t>
      </w:r>
      <w:commentRangeEnd w:id="1547"/>
      <w:r w:rsidR="001F45E8">
        <w:rPr>
          <w:rStyle w:val="CommentReference"/>
          <w:rtl/>
        </w:rPr>
        <w:commentReference w:id="1547"/>
      </w:r>
      <w:r w:rsidRPr="00BA65B8">
        <w:rPr>
          <w:rFonts w:ascii="Georgia" w:eastAsia="Google Sans Text" w:hAnsi="Georgia" w:cstheme="minorHAnsi"/>
          <w:b/>
          <w:color w:val="1B1C1D"/>
        </w:rPr>
        <w:t xml:space="preserve"> of </w:t>
      </w:r>
      <w:r w:rsidR="00412F18" w:rsidRPr="00BA65B8">
        <w:rPr>
          <w:rFonts w:ascii="Georgia" w:eastAsia="Google Sans Text" w:hAnsi="Georgia" w:cstheme="minorHAnsi"/>
          <w:b/>
          <w:color w:val="1B1C1D"/>
        </w:rPr>
        <w:t>flow patterns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w:t>
      </w:r>
      <w:r w:rsidR="001C5190" w:rsidRPr="00BA65B8">
        <w:rPr>
          <w:rFonts w:ascii="Georgia" w:eastAsia="Google Sans Text" w:hAnsi="Georgia" w:cstheme="minorHAnsi"/>
          <w:bCs/>
          <w:color w:val="1B1C1D"/>
        </w:rPr>
        <w:t xml:space="preserve">The average slope of the monthly discharge trends for far-dam stations,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three periods 1979 to 2022,</w:t>
      </w:r>
      <w:r w:rsidR="001C5190" w:rsidRPr="00BA65B8">
        <w:rPr>
          <w:rFonts w:ascii="Georgia" w:eastAsia="Google Sans Text" w:hAnsi="Georgia" w:cstheme="minorHAnsi"/>
          <w:bCs/>
          <w:color w:val="1B1C1D"/>
          <w:rtl/>
        </w:rPr>
        <w:t xml:space="preserve"> </w:t>
      </w:r>
      <w:r w:rsidR="001C5190" w:rsidRPr="00BA65B8">
        <w:rPr>
          <w:rFonts w:ascii="Georgia" w:eastAsia="Google Sans Text" w:hAnsi="Georgia" w:cstheme="minorHAnsi"/>
          <w:bCs/>
          <w:color w:val="1B1C1D"/>
        </w:rPr>
        <w:t xml:space="preserve">1979 to the year of dam construction, and from the year of dam construction to 2022, along with the number of monthly discharges with trend, are shown in 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001C5190" w:rsidRPr="00BA65B8">
        <w:rPr>
          <w:rFonts w:ascii="Georgia" w:eastAsia="Google Sans Text" w:hAnsi="Georgia" w:cstheme="minorHAnsi"/>
          <w:bCs/>
          <w:color w:val="1B1C1D"/>
        </w:rPr>
        <w:t xml:space="preserve">. The descending slope of the monthly discharge trend of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w:t>
      </w:r>
      <w:r w:rsidR="000266DA" w:rsidRPr="00BA65B8">
        <w:rPr>
          <w:rFonts w:ascii="Georgia" w:eastAsia="Google Sans Text" w:hAnsi="Georgia" w:cstheme="minorHAnsi"/>
          <w:bCs/>
          <w:color w:val="1B1C1D"/>
        </w:rPr>
        <w:t>period</w:t>
      </w:r>
      <w:r w:rsidR="001C5190" w:rsidRPr="00BA65B8">
        <w:rPr>
          <w:rFonts w:ascii="Georgia" w:eastAsia="Google Sans Text" w:hAnsi="Georgia" w:cstheme="minorHAnsi"/>
          <w:bCs/>
          <w:color w:val="1B1C1D"/>
        </w:rPr>
        <w:t xml:space="preserve"> considered, which increases the probability of being a significant trend in the monthly discharge data. Number of time series with valid trend in far-dam stations is 10 and more than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same period, while the both have the </w:t>
      </w:r>
      <w:r w:rsidR="00026E8F" w:rsidRPr="00BA65B8">
        <w:rPr>
          <w:rFonts w:ascii="Georgia" w:eastAsia="Google Sans Text" w:hAnsi="Georgia" w:cstheme="minorHAnsi"/>
          <w:bCs/>
          <w:color w:val="1B1C1D"/>
        </w:rPr>
        <w:t>similar</w:t>
      </w:r>
      <w:r w:rsidR="001C5190" w:rsidRPr="00BA65B8">
        <w:rPr>
          <w:rFonts w:ascii="Georgia" w:eastAsia="Google Sans Text" w:hAnsi="Georgia" w:cstheme="minorHAnsi"/>
          <w:bCs/>
          <w:color w:val="1B1C1D"/>
        </w:rPr>
        <w:t xml:space="preserve"> slope. </w:t>
      </w:r>
    </w:p>
    <w:p w14:paraId="06EF306A" w14:textId="6A80D467" w:rsidR="001C5190" w:rsidRPr="00BA65B8" w:rsidRDefault="0089237E" w:rsidP="001B2781">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3A3611">
        <w:rPr>
          <w:rFonts w:eastAsia="Google Sans Text" w:cstheme="minorHAnsi"/>
          <w:bCs/>
          <w:noProof/>
          <w:color w:val="1B1C1D"/>
          <w:sz w:val="24"/>
          <w:szCs w:val="24"/>
        </w:rPr>
        <w:drawing>
          <wp:inline distT="0" distB="0" distL="0" distR="0" wp14:anchorId="22205956" wp14:editId="3645C4F3">
            <wp:extent cx="5296930" cy="2371168"/>
            <wp:effectExtent l="0" t="0" r="0" b="0"/>
            <wp:docPr id="15405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302" cstate="screen">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p>
    <w:p w14:paraId="21211978" w14:textId="7F73506E" w:rsidR="001C5190" w:rsidRPr="00BA65B8" w:rsidRDefault="001C5190" w:rsidP="001C5190">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Pr="00BA65B8">
        <w:rPr>
          <w:rFonts w:ascii="Georgia" w:eastAsia="Google Sans Text" w:hAnsi="Georgia" w:cstheme="minorHAnsi"/>
          <w:bCs/>
          <w:color w:val="1B1C1D"/>
        </w:rPr>
        <w:t xml:space="preserve">. Average slope and number of discharge trends in </w:t>
      </w:r>
      <w:r w:rsidR="00D56121">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dam and far-dam stations </w:t>
      </w:r>
    </w:p>
    <w:p w14:paraId="4811648D" w14:textId="77777777" w:rsidR="00D12BBB" w:rsidRDefault="00D12BBB" w:rsidP="001D5D8C">
      <w:pPr>
        <w:widowControl w:val="0"/>
        <w:pBdr>
          <w:top w:val="nil"/>
          <w:left w:val="nil"/>
          <w:bottom w:val="nil"/>
          <w:right w:val="nil"/>
          <w:between w:val="nil"/>
        </w:pBdr>
        <w:spacing w:after="0" w:line="276" w:lineRule="auto"/>
        <w:jc w:val="lowKashida"/>
        <w:rPr>
          <w:ins w:id="1548" w:author="MartaAbkhiz" w:date="2025-09-28T23:29:00Z"/>
          <w:rFonts w:ascii="Georgia" w:eastAsia="Google Sans Text" w:hAnsi="Georgia" w:cstheme="minorHAnsi"/>
          <w:color w:val="1B1C1D"/>
          <w:rtl/>
        </w:rPr>
      </w:pPr>
    </w:p>
    <w:p w14:paraId="26A89AA9" w14:textId="77777777" w:rsidR="00D12BBB" w:rsidRDefault="00D12BBB" w:rsidP="001D5D8C">
      <w:pPr>
        <w:widowControl w:val="0"/>
        <w:pBdr>
          <w:top w:val="nil"/>
          <w:left w:val="nil"/>
          <w:bottom w:val="nil"/>
          <w:right w:val="nil"/>
          <w:between w:val="nil"/>
        </w:pBdr>
        <w:spacing w:after="0" w:line="276" w:lineRule="auto"/>
        <w:jc w:val="lowKashida"/>
        <w:rPr>
          <w:ins w:id="1549" w:author="MartaAbkhiz" w:date="2025-09-28T23:29:00Z"/>
          <w:rFonts w:ascii="Georgia" w:eastAsia="Google Sans Text" w:hAnsi="Georgia" w:cstheme="minorHAnsi"/>
          <w:color w:val="1B1C1D"/>
          <w:rtl/>
        </w:rPr>
      </w:pPr>
    </w:p>
    <w:tbl>
      <w:tblPr>
        <w:tblStyle w:val="TableGrid"/>
        <w:tblW w:w="0" w:type="auto"/>
        <w:jc w:val="center"/>
        <w:tblLook w:val="04A0" w:firstRow="1" w:lastRow="0" w:firstColumn="1" w:lastColumn="0" w:noHBand="0" w:noVBand="1"/>
        <w:tblPrChange w:id="1550" w:author="MartaAbkhiz" w:date="2025-09-28T23:38:00Z">
          <w:tblPr>
            <w:tblStyle w:val="TableGrid"/>
            <w:tblW w:w="0" w:type="auto"/>
            <w:tblInd w:w="-1265" w:type="dxa"/>
            <w:tblLook w:val="04A0" w:firstRow="1" w:lastRow="0" w:firstColumn="1" w:lastColumn="0" w:noHBand="0" w:noVBand="1"/>
          </w:tblPr>
        </w:tblPrChange>
      </w:tblPr>
      <w:tblGrid>
        <w:gridCol w:w="7470"/>
        <w:tblGridChange w:id="1551">
          <w:tblGrid>
            <w:gridCol w:w="1265"/>
            <w:gridCol w:w="6205"/>
            <w:gridCol w:w="1265"/>
            <w:gridCol w:w="1880"/>
          </w:tblGrid>
        </w:tblGridChange>
      </w:tblGrid>
      <w:tr w:rsidR="00D12BBB" w14:paraId="63E33ACA" w14:textId="77777777" w:rsidTr="00E11C06">
        <w:trPr>
          <w:jc w:val="center"/>
          <w:ins w:id="1552" w:author="MartaAbkhiz" w:date="2025-09-28T23:30:00Z"/>
        </w:trPr>
        <w:tc>
          <w:tcPr>
            <w:tcW w:w="7470" w:type="dxa"/>
            <w:vAlign w:val="center"/>
            <w:tcPrChange w:id="1553" w:author="MartaAbkhiz" w:date="2025-09-28T23:38:00Z">
              <w:tcPr>
                <w:tcW w:w="10615" w:type="dxa"/>
                <w:gridSpan w:val="4"/>
              </w:tcPr>
            </w:tcPrChange>
          </w:tcPr>
          <w:p w14:paraId="2BAB40D7" w14:textId="48A822F7" w:rsidR="00D12BBB" w:rsidRPr="003A3611" w:rsidRDefault="000F07EC">
            <w:pPr>
              <w:widowControl w:val="0"/>
              <w:spacing w:line="276" w:lineRule="auto"/>
              <w:jc w:val="center"/>
              <w:rPr>
                <w:ins w:id="1554" w:author="MartaAbkhiz" w:date="2025-09-28T23:30:00Z"/>
                <w:rFonts w:eastAsia="Google Sans Text" w:cstheme="minorHAnsi"/>
                <w:noProof/>
                <w:color w:val="1B1C1D"/>
                <w:sz w:val="24"/>
                <w:szCs w:val="24"/>
              </w:rPr>
              <w:pPrChange w:id="1555" w:author="MartaAbkhiz" w:date="2025-09-28T23:30:00Z">
                <w:pPr>
                  <w:widowControl w:val="0"/>
                  <w:spacing w:line="276" w:lineRule="auto"/>
                  <w:jc w:val="lowKashida"/>
                </w:pPr>
              </w:pPrChange>
            </w:pPr>
            <w:ins w:id="1556" w:author="MartaAbkhiz" w:date="2025-09-28T23:30:00Z">
              <w:r w:rsidRPr="003A3611">
                <w:rPr>
                  <w:rFonts w:eastAsia="Google Sans Text" w:cstheme="minorHAnsi"/>
                  <w:noProof/>
                  <w:color w:val="1B1C1D"/>
                  <w:sz w:val="24"/>
                  <w:szCs w:val="24"/>
                </w:rPr>
                <w:lastRenderedPageBreak/>
                <w:drawing>
                  <wp:inline distT="0" distB="0" distL="0" distR="0" wp14:anchorId="75523D00" wp14:editId="1D789701">
                    <wp:extent cx="2784475" cy="3262184"/>
                    <wp:effectExtent l="0" t="0" r="0" b="0"/>
                    <wp:docPr id="9287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301" cstate="screen">
                              <a:extLst>
                                <a:ext uri="{28A0092B-C50C-407E-A947-70E740481C1C}">
                                  <a14:useLocalDpi xmlns:a14="http://schemas.microsoft.com/office/drawing/2010/main"/>
                                </a:ext>
                              </a:extLst>
                            </a:blip>
                            <a:srcRect/>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ins>
          </w:p>
        </w:tc>
      </w:tr>
      <w:tr w:rsidR="00E11C06" w14:paraId="67E1CB87" w14:textId="77777777" w:rsidTr="00E11C06">
        <w:tblPrEx>
          <w:tblPrExChange w:id="1557" w:author="MartaAbkhiz" w:date="2025-09-28T23:38:00Z">
            <w:tblPrEx>
              <w:jc w:val="center"/>
              <w:tblInd w:w="0" w:type="dxa"/>
            </w:tblPrEx>
          </w:tblPrExChange>
        </w:tblPrEx>
        <w:trPr>
          <w:jc w:val="center"/>
          <w:ins w:id="1558" w:author="MartaAbkhiz" w:date="2025-09-28T23:38:00Z"/>
          <w:trPrChange w:id="1559" w:author="MartaAbkhiz" w:date="2025-09-28T23:38:00Z">
            <w:trPr>
              <w:gridBefore w:val="1"/>
              <w:gridAfter w:val="0"/>
              <w:jc w:val="center"/>
            </w:trPr>
          </w:trPrChange>
        </w:trPr>
        <w:tc>
          <w:tcPr>
            <w:tcW w:w="7470" w:type="dxa"/>
            <w:vAlign w:val="center"/>
            <w:tcPrChange w:id="1560" w:author="MartaAbkhiz" w:date="2025-09-28T23:38:00Z">
              <w:tcPr>
                <w:tcW w:w="7470" w:type="dxa"/>
                <w:gridSpan w:val="2"/>
                <w:vAlign w:val="center"/>
              </w:tcPr>
            </w:tcPrChange>
          </w:tcPr>
          <w:p w14:paraId="2AA71BCA" w14:textId="2F7B3202" w:rsidR="00E11C06" w:rsidRPr="003A3611" w:rsidRDefault="00E11C06" w:rsidP="000F07EC">
            <w:pPr>
              <w:widowControl w:val="0"/>
              <w:spacing w:line="276" w:lineRule="auto"/>
              <w:jc w:val="center"/>
              <w:rPr>
                <w:ins w:id="1561" w:author="MartaAbkhiz" w:date="2025-09-28T23:38:00Z"/>
                <w:rFonts w:eastAsia="Google Sans Text" w:cstheme="minorHAnsi"/>
                <w:noProof/>
                <w:color w:val="1B1C1D"/>
                <w:sz w:val="24"/>
                <w:szCs w:val="24"/>
              </w:rPr>
            </w:pPr>
            <w:ins w:id="1562" w:author="MartaAbkhiz" w:date="2025-09-28T23:38:00Z">
              <w:r w:rsidRPr="003A3611">
                <w:rPr>
                  <w:rFonts w:eastAsia="Google Sans Text" w:cstheme="minorHAnsi"/>
                  <w:bCs/>
                  <w:noProof/>
                  <w:color w:val="1B1C1D"/>
                  <w:sz w:val="24"/>
                  <w:szCs w:val="24"/>
                </w:rPr>
                <w:drawing>
                  <wp:inline distT="0" distB="0" distL="0" distR="0" wp14:anchorId="243A434E" wp14:editId="60865BB2">
                    <wp:extent cx="4390216" cy="1965278"/>
                    <wp:effectExtent l="0" t="0" r="0" b="0"/>
                    <wp:docPr id="15643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303" cstate="screen">
                              <a:extLst>
                                <a:ext uri="{28A0092B-C50C-407E-A947-70E740481C1C}">
                                  <a14:useLocalDpi xmlns:a14="http://schemas.microsoft.com/office/drawing/2010/main"/>
                                </a:ext>
                              </a:extLst>
                            </a:blip>
                            <a:stretch>
                              <a:fillRect/>
                            </a:stretch>
                          </pic:blipFill>
                          <pic:spPr>
                            <a:xfrm>
                              <a:off x="0" y="0"/>
                              <a:ext cx="4452741" cy="1993267"/>
                            </a:xfrm>
                            <a:prstGeom prst="rect">
                              <a:avLst/>
                            </a:prstGeom>
                          </pic:spPr>
                        </pic:pic>
                      </a:graphicData>
                    </a:graphic>
                  </wp:inline>
                </w:drawing>
              </w:r>
            </w:ins>
          </w:p>
        </w:tc>
      </w:tr>
    </w:tbl>
    <w:p w14:paraId="593E3DB5" w14:textId="77777777" w:rsidR="00D12BBB" w:rsidRDefault="00D12BBB" w:rsidP="001D5D8C">
      <w:pPr>
        <w:widowControl w:val="0"/>
        <w:pBdr>
          <w:top w:val="nil"/>
          <w:left w:val="nil"/>
          <w:bottom w:val="nil"/>
          <w:right w:val="nil"/>
          <w:between w:val="nil"/>
        </w:pBdr>
        <w:spacing w:after="0" w:line="276" w:lineRule="auto"/>
        <w:jc w:val="lowKashida"/>
        <w:rPr>
          <w:ins w:id="1563" w:author="MartaAbkhiz" w:date="2025-09-28T23:29:00Z"/>
          <w:rFonts w:ascii="Georgia" w:eastAsia="Google Sans Text" w:hAnsi="Georgia" w:cstheme="minorHAnsi"/>
          <w:color w:val="1B1C1D"/>
          <w:rtl/>
        </w:rPr>
      </w:pPr>
    </w:p>
    <w:p w14:paraId="6098330D" w14:textId="77777777" w:rsidR="00D12BBB" w:rsidRDefault="00D12BBB" w:rsidP="001D5D8C">
      <w:pPr>
        <w:widowControl w:val="0"/>
        <w:pBdr>
          <w:top w:val="nil"/>
          <w:left w:val="nil"/>
          <w:bottom w:val="nil"/>
          <w:right w:val="nil"/>
          <w:between w:val="nil"/>
        </w:pBdr>
        <w:spacing w:after="0" w:line="276" w:lineRule="auto"/>
        <w:jc w:val="lowKashida"/>
        <w:rPr>
          <w:ins w:id="1564" w:author="MartaAbkhiz" w:date="2025-09-28T23:29:00Z"/>
          <w:rFonts w:ascii="Georgia" w:eastAsia="Google Sans Text" w:hAnsi="Georgia" w:cstheme="minorHAnsi"/>
          <w:color w:val="1B1C1D"/>
          <w:rtl/>
        </w:rPr>
      </w:pPr>
    </w:p>
    <w:p w14:paraId="31F95FAF" w14:textId="77777777" w:rsidR="00D12BBB" w:rsidRDefault="00D12BBB" w:rsidP="001D5D8C">
      <w:pPr>
        <w:widowControl w:val="0"/>
        <w:pBdr>
          <w:top w:val="nil"/>
          <w:left w:val="nil"/>
          <w:bottom w:val="nil"/>
          <w:right w:val="nil"/>
          <w:between w:val="nil"/>
        </w:pBdr>
        <w:spacing w:after="0" w:line="276" w:lineRule="auto"/>
        <w:jc w:val="lowKashida"/>
        <w:rPr>
          <w:ins w:id="1565" w:author="MartaAbkhiz" w:date="2025-09-28T23:29:00Z"/>
          <w:rFonts w:ascii="Georgia" w:eastAsia="Google Sans Text" w:hAnsi="Georgia" w:cstheme="minorHAnsi"/>
          <w:color w:val="1B1C1D"/>
          <w:rtl/>
        </w:rPr>
      </w:pPr>
    </w:p>
    <w:p w14:paraId="21AC5E77" w14:textId="5BED1988" w:rsidR="00F01A91" w:rsidRPr="00BA65B8" w:rsidRDefault="001D5D8C" w:rsidP="001D5D8C">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color w:val="1B1C1D"/>
        </w:rPr>
        <w:t xml:space="preserve">Damming projects caused a more immediate and pronounced alteration of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w:t>
      </w:r>
      <w:r w:rsidR="005B6506">
        <w:rPr>
          <w:rFonts w:ascii="Georgia" w:eastAsia="Google Sans Text" w:hAnsi="Georgia" w:cstheme="minorHAnsi"/>
          <w:color w:val="1B1C1D"/>
        </w:rPr>
        <w:t xml:space="preserve"> </w:t>
      </w:r>
      <w:r w:rsidR="005B6506" w:rsidRPr="00BA65B8">
        <w:rPr>
          <w:rFonts w:ascii="Georgia" w:eastAsia="Google Sans Text" w:hAnsi="Georgia" w:cstheme="minorHAnsi"/>
          <w:color w:val="1B1C1D"/>
        </w:rPr>
        <w:t xml:space="preserve">(Fig. </w:t>
      </w:r>
      <w:r w:rsidR="005B6506">
        <w:rPr>
          <w:rFonts w:ascii="Georgia" w:eastAsia="Google Sans Text" w:hAnsi="Georgia" w:cstheme="minorHAnsi"/>
          <w:color w:val="1B1C1D"/>
        </w:rPr>
        <w:t>12</w:t>
      </w:r>
      <w:r w:rsidR="005B6506"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w:t>
      </w:r>
      <w:r w:rsidR="00526AD5" w:rsidRPr="00BA65B8">
        <w:rPr>
          <w:rFonts w:ascii="Georgia" w:eastAsia="Google Sans Text" w:hAnsi="Georgia" w:cstheme="minorHAnsi"/>
          <w:color w:val="1B1C1D"/>
        </w:rPr>
        <w:t xml:space="preserve">These Peak flows were significantly reduced and the timing sometimes shifted shortly after dam operation commenced. </w:t>
      </w:r>
      <w:r w:rsidR="00AE1CB9" w:rsidRPr="00BA65B8">
        <w:rPr>
          <w:rFonts w:ascii="Georgia" w:eastAsia="Google Sans Text" w:hAnsi="Georgia" w:cstheme="minorHAnsi"/>
          <w:color w:val="1B1C1D"/>
        </w:rPr>
        <w:t>Predicting and t</w:t>
      </w:r>
      <w:r w:rsidR="005B6506">
        <w:rPr>
          <w:rFonts w:ascii="Georgia" w:eastAsia="Google Sans Text" w:hAnsi="Georgia" w:cstheme="minorHAnsi"/>
          <w:color w:val="1B1C1D"/>
        </w:rPr>
        <w:t>r</w:t>
      </w:r>
      <w:r w:rsidR="00AE1CB9" w:rsidRPr="00BA65B8">
        <w:rPr>
          <w:rFonts w:ascii="Georgia" w:eastAsia="Google Sans Text" w:hAnsi="Georgia" w:cstheme="minorHAnsi"/>
          <w:color w:val="1B1C1D"/>
        </w:rPr>
        <w:t xml:space="preserve">ending the seasonality of flow in downstream of these dams is more challenging. </w:t>
      </w:r>
      <w:r w:rsidRPr="00BA65B8">
        <w:rPr>
          <w:rFonts w:ascii="Georgia" w:eastAsia="Google Sans Text" w:hAnsi="Georgia" w:cstheme="minorHAnsi"/>
          <w:color w:val="1B1C1D"/>
        </w:rPr>
        <w:t>Far-from-dam stations also experienced changes in seasonality, but these changes appeared to be a combination of the integrated effects of tributary flows and regional climate patterns.</w:t>
      </w:r>
      <w:r w:rsidR="00F01A91" w:rsidRPr="00BA65B8">
        <w:rPr>
          <w:rFonts w:ascii="Georgia" w:hAnsi="Georgia" w:cstheme="minorHAnsi"/>
        </w:rPr>
        <w:t xml:space="preserve"> </w:t>
      </w:r>
    </w:p>
    <w:p w14:paraId="5BFAD9D7" w14:textId="77777777" w:rsidR="00923D6B" w:rsidRPr="00BA65B8" w:rsidRDefault="00923D6B" w:rsidP="001D5D8C">
      <w:pPr>
        <w:widowControl w:val="0"/>
        <w:pBdr>
          <w:top w:val="nil"/>
          <w:left w:val="nil"/>
          <w:bottom w:val="nil"/>
          <w:right w:val="nil"/>
          <w:between w:val="nil"/>
        </w:pBdr>
        <w:spacing w:after="0" w:line="276" w:lineRule="auto"/>
        <w:jc w:val="lowKashida"/>
        <w:rPr>
          <w:rFonts w:ascii="Georgia" w:hAnsi="Georgia" w:cstheme="minorHAnsi"/>
        </w:rPr>
      </w:pPr>
    </w:p>
    <w:p w14:paraId="5FC78555" w14:textId="6E04B1C4" w:rsidR="001D5D8C" w:rsidRPr="00BA65B8" w:rsidRDefault="001D5D8C" w:rsidP="00412F18">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Spatial </w:t>
      </w:r>
      <w:r w:rsidR="00412F18" w:rsidRPr="00BA65B8">
        <w:rPr>
          <w:rFonts w:ascii="Georgia" w:eastAsia="Google Sans Text" w:hAnsi="Georgia" w:cstheme="minorHAnsi"/>
          <w:b/>
          <w:color w:val="1B1C1D"/>
        </w:rPr>
        <w:t xml:space="preserve">differences </w:t>
      </w:r>
      <w:r w:rsidRPr="00BA65B8">
        <w:rPr>
          <w:rFonts w:ascii="Georgia" w:eastAsia="Google Sans Text" w:hAnsi="Georgia" w:cstheme="minorHAnsi"/>
          <w:b/>
          <w:color w:val="1B1C1D"/>
        </w:rPr>
        <w:t xml:space="preserve">in </w:t>
      </w:r>
      <w:r w:rsidR="00E757EB"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 xml:space="preserve"> </w:t>
      </w:r>
      <w:r w:rsidR="00412F18" w:rsidRPr="00BA65B8">
        <w:rPr>
          <w:rFonts w:ascii="Georgia" w:eastAsia="Google Sans Text" w:hAnsi="Georgia" w:cstheme="minorHAnsi"/>
          <w:b/>
          <w:color w:val="1B1C1D"/>
        </w:rPr>
        <w:t>changes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Change point analysis identified earlier and more significant declines in the mean discharge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w:t>
      </w:r>
      <w:r w:rsidRPr="00BA65B8">
        <w:rPr>
          <w:rFonts w:ascii="Georgia" w:eastAsia="Google Sans Text" w:hAnsi="Georgia" w:cstheme="minorHAnsi"/>
          <w:color w:val="1B1C1D"/>
        </w:rPr>
        <w:lastRenderedPageBreak/>
        <w:t xml:space="preserve">by the cumulative effects of the basin. The estimated percentage reduction in average annual discharge during the post-damming periods was considerably higher for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compared to the far-from-dam stations</w:t>
      </w:r>
      <w:r w:rsidR="00E757EB" w:rsidRPr="00BA65B8">
        <w:rPr>
          <w:rFonts w:ascii="Georgia" w:eastAsia="Google Sans Text" w:hAnsi="Georgia" w:cstheme="minorHAnsi"/>
          <w:color w:val="1B1C1D"/>
        </w:rPr>
        <w:t xml:space="preserve"> (Fig. </w:t>
      </w:r>
      <w:r w:rsidR="00D56121" w:rsidRPr="00BA65B8">
        <w:rPr>
          <w:rFonts w:ascii="Georgia" w:eastAsia="Google Sans Text" w:hAnsi="Georgia" w:cstheme="minorHAnsi"/>
          <w:color w:val="1B1C1D"/>
        </w:rPr>
        <w:t>2</w:t>
      </w:r>
      <w:r w:rsidR="00D56121">
        <w:rPr>
          <w:rFonts w:ascii="Georgia" w:eastAsia="Google Sans Text" w:hAnsi="Georgia" w:cstheme="minorHAnsi"/>
          <w:color w:val="1B1C1D"/>
        </w:rPr>
        <w:t>1</w:t>
      </w:r>
      <w:r w:rsidR="00E757EB" w:rsidRPr="00BA65B8">
        <w:rPr>
          <w:rFonts w:ascii="Georgia" w:eastAsia="Google Sans Text" w:hAnsi="Georgia" w:cstheme="minorHAnsi"/>
          <w:color w:val="1B1C1D"/>
        </w:rPr>
        <w:t>)</w:t>
      </w:r>
      <w:r w:rsidRPr="00BA65B8">
        <w:rPr>
          <w:rFonts w:ascii="Georgia" w:eastAsia="Google Sans Text" w:hAnsi="Georgia" w:cstheme="minorHAnsi"/>
          <w:color w:val="1B1C1D"/>
        </w:rPr>
        <w:t>.</w:t>
      </w:r>
    </w:p>
    <w:p w14:paraId="68C2C54E" w14:textId="458FF279" w:rsidR="00310E4C" w:rsidRDefault="007C5F7B" w:rsidP="00A2663B">
      <w:pPr>
        <w:spacing w:before="120" w:after="100" w:afterAutospacing="1" w:line="276" w:lineRule="auto"/>
        <w:jc w:val="lowKashida"/>
        <w:rPr>
          <w:rFonts w:ascii="Georgia" w:eastAsia="Times New Roman" w:hAnsi="Georgia" w:cstheme="minorHAnsi"/>
        </w:rPr>
      </w:pPr>
      <w:r w:rsidRPr="00BA65B8">
        <w:rPr>
          <w:rFonts w:ascii="Georgia" w:eastAsia="Times New Roman" w:hAnsi="Georgia" w:cstheme="minorHAnsi"/>
        </w:rPr>
        <w:t xml:space="preserve">The </w:t>
      </w:r>
      <w:r w:rsidR="00507F93" w:rsidRPr="00BA65B8">
        <w:rPr>
          <w:rFonts w:ascii="Georgia" w:eastAsia="Times New Roman" w:hAnsi="Georgia" w:cstheme="minorHAnsi"/>
        </w:rPr>
        <w:t xml:space="preserve">pairwise </w:t>
      </w:r>
      <w:r w:rsidRPr="00BA65B8">
        <w:rPr>
          <w:rFonts w:ascii="Georgia" w:eastAsia="Times New Roman" w:hAnsi="Georgia" w:cstheme="minorHAnsi"/>
        </w:rPr>
        <w:t xml:space="preserve">correlation analysis of annual </w:t>
      </w:r>
      <w:r w:rsidR="00A62EA8" w:rsidRPr="00BA65B8">
        <w:rPr>
          <w:rFonts w:ascii="Georgia" w:eastAsia="Times New Roman" w:hAnsi="Georgia" w:cstheme="minorHAnsi"/>
        </w:rPr>
        <w:t xml:space="preserve">discharges of </w:t>
      </w:r>
      <w:r w:rsidR="00B74441">
        <w:rPr>
          <w:rFonts w:ascii="Georgia" w:eastAsia="Times New Roman" w:hAnsi="Georgia" w:cstheme="minorHAnsi"/>
        </w:rPr>
        <w:t>close-dam</w:t>
      </w:r>
      <w:r w:rsidR="00A62EA8" w:rsidRPr="00BA65B8">
        <w:rPr>
          <w:rFonts w:ascii="Georgia" w:eastAsia="Times New Roman" w:hAnsi="Georgia" w:cstheme="minorHAnsi"/>
        </w:rPr>
        <w:t xml:space="preserve"> and far-dam stations</w:t>
      </w:r>
      <w:r w:rsidRPr="00BA65B8">
        <w:rPr>
          <w:rFonts w:ascii="Georgia" w:eastAsia="Times New Roman" w:hAnsi="Georgia" w:cstheme="minorHAnsi"/>
        </w:rPr>
        <w:t xml:space="preserve"> further illuminates the altered hydrological landscape</w:t>
      </w:r>
      <w:r w:rsidR="00A62EA8"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A62EA8"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A62EA8" w:rsidRPr="00BA65B8">
        <w:rPr>
          <w:rFonts w:ascii="Georgia" w:eastAsia="Times New Roman" w:hAnsi="Georgia" w:cstheme="minorHAnsi"/>
        </w:rPr>
        <w:t>)</w:t>
      </w:r>
      <w:r w:rsidR="00B92FFF">
        <w:rPr>
          <w:rFonts w:ascii="Georgia" w:eastAsia="Times New Roman" w:hAnsi="Georgia" w:cstheme="minorHAnsi"/>
        </w:rPr>
        <w:t xml:space="preserve"> that</w:t>
      </w:r>
      <w:r w:rsidR="00B92FFF" w:rsidRPr="00BA65B8">
        <w:rPr>
          <w:rFonts w:ascii="Georgia" w:eastAsia="Times New Roman" w:hAnsi="Georgia" w:cstheme="minorHAnsi"/>
        </w:rPr>
        <w:t xml:space="preserve"> </w:t>
      </w:r>
      <w:r w:rsidR="00A86D3A" w:rsidRPr="00BA65B8">
        <w:rPr>
          <w:rFonts w:ascii="Georgia" w:eastAsia="Times New Roman" w:hAnsi="Georgia" w:cstheme="minorHAnsi"/>
        </w:rPr>
        <w:t xml:space="preserve">compares average correlation values </w:t>
      </w:r>
      <w:r w:rsidR="00A86D3A" w:rsidRPr="00BA65B8">
        <w:rPr>
          <w:rFonts w:ascii="Times New Roman" w:eastAsia="Times New Roman" w:hAnsi="Times New Roman" w:cs="Times New Roman"/>
        </w:rPr>
        <w:t>​​</w:t>
      </w:r>
      <w:r w:rsidR="00A86D3A" w:rsidRPr="00BA65B8">
        <w:rPr>
          <w:rFonts w:ascii="Georgia" w:eastAsia="Times New Roman" w:hAnsi="Georgia" w:cstheme="minorHAnsi"/>
        </w:rPr>
        <w:t xml:space="preserve">of annual discharge changes. </w:t>
      </w:r>
      <w:r w:rsidR="006B3827" w:rsidRPr="00BA65B8">
        <w:rPr>
          <w:rFonts w:ascii="Georgia" w:eastAsia="Times New Roman" w:hAnsi="Georgia" w:cstheme="minorHAnsi"/>
        </w:rPr>
        <w:t xml:space="preserve">Comparing the pairwise correlation between stations near and far from dams over the entire study period (1979-2022) shows </w:t>
      </w:r>
      <w:r w:rsidR="000D6343" w:rsidRPr="00BA65B8">
        <w:rPr>
          <w:rFonts w:ascii="Georgia" w:eastAsia="Times New Roman" w:hAnsi="Georgia" w:cstheme="minorHAnsi"/>
        </w:rPr>
        <w:t>similar</w:t>
      </w:r>
      <w:r w:rsidR="006B3827" w:rsidRPr="00BA65B8">
        <w:rPr>
          <w:rFonts w:ascii="Georgia" w:eastAsia="Times New Roman" w:hAnsi="Georgia" w:cstheme="minorHAnsi"/>
        </w:rPr>
        <w:t xml:space="preserve"> </w:t>
      </w:r>
      <w:r w:rsidR="007041B6" w:rsidRPr="00BA65B8">
        <w:rPr>
          <w:rFonts w:ascii="Georgia" w:eastAsia="Times New Roman" w:hAnsi="Georgia" w:cstheme="minorHAnsi"/>
        </w:rPr>
        <w:t>general behavior</w:t>
      </w:r>
      <w:r w:rsidR="006B3827" w:rsidRPr="00BA65B8">
        <w:rPr>
          <w:rFonts w:ascii="Georgia" w:eastAsia="Times New Roman" w:hAnsi="Georgia" w:cstheme="minorHAnsi"/>
        </w:rPr>
        <w:t xml:space="preserve"> for </w:t>
      </w:r>
      <w:r w:rsidR="000D6343" w:rsidRPr="00BA65B8">
        <w:rPr>
          <w:rFonts w:ascii="Georgia" w:eastAsia="Times New Roman" w:hAnsi="Georgia" w:cstheme="minorHAnsi"/>
        </w:rPr>
        <w:t>both</w:t>
      </w:r>
      <w:r w:rsidR="006B3827" w:rsidRPr="00BA65B8">
        <w:rPr>
          <w:rFonts w:ascii="Georgia" w:eastAsia="Times New Roman" w:hAnsi="Georgia" w:cstheme="minorHAnsi"/>
        </w:rPr>
        <w:t xml:space="preserve"> stations (Fig. </w:t>
      </w:r>
      <w:r w:rsidR="00D56121" w:rsidRPr="00BA65B8">
        <w:rPr>
          <w:rFonts w:ascii="Georgia" w:eastAsia="Times New Roman" w:hAnsi="Georgia" w:cstheme="minorHAnsi"/>
        </w:rPr>
        <w:t>2</w:t>
      </w:r>
      <w:r w:rsidR="00D56121">
        <w:rPr>
          <w:rFonts w:ascii="Georgia" w:eastAsia="Times New Roman" w:hAnsi="Georgia" w:cstheme="minorHAnsi"/>
        </w:rPr>
        <w:t>2</w:t>
      </w:r>
      <w:r w:rsidR="006B3827" w:rsidRPr="00BA65B8">
        <w:rPr>
          <w:rFonts w:ascii="Georgia" w:eastAsia="Times New Roman" w:hAnsi="Georgia" w:cstheme="minorHAnsi"/>
        </w:rPr>
        <w:t>-</w:t>
      </w:r>
      <w:r w:rsidR="009935B4" w:rsidRPr="00BA65B8">
        <w:rPr>
          <w:rFonts w:ascii="Georgia" w:eastAsia="Times New Roman" w:hAnsi="Georgia" w:cstheme="minorHAnsi"/>
        </w:rPr>
        <w:t xml:space="preserve">a and Fig. </w:t>
      </w:r>
      <w:r w:rsidR="00D56121" w:rsidRPr="00BA65B8">
        <w:rPr>
          <w:rFonts w:ascii="Georgia" w:eastAsia="Times New Roman" w:hAnsi="Georgia" w:cstheme="minorHAnsi"/>
        </w:rPr>
        <w:t>2</w:t>
      </w:r>
      <w:r w:rsidR="00D56121">
        <w:rPr>
          <w:rFonts w:ascii="Georgia" w:eastAsia="Times New Roman" w:hAnsi="Georgia" w:cstheme="minorHAnsi"/>
        </w:rPr>
        <w:t>2</w:t>
      </w:r>
      <w:r w:rsidR="009935B4" w:rsidRPr="00BA65B8">
        <w:rPr>
          <w:rFonts w:ascii="Georgia" w:eastAsia="Times New Roman" w:hAnsi="Georgia" w:cstheme="minorHAnsi"/>
        </w:rPr>
        <w:t>-b</w:t>
      </w:r>
      <w:r w:rsidR="006B3827" w:rsidRPr="00BA65B8">
        <w:rPr>
          <w:rFonts w:ascii="Georgia" w:eastAsia="Times New Roman" w:hAnsi="Georgia" w:cstheme="minorHAnsi"/>
        </w:rPr>
        <w:t xml:space="preserve">). </w:t>
      </w:r>
      <w:r w:rsidR="00C32444" w:rsidRPr="00BA65B8">
        <w:rPr>
          <w:rFonts w:ascii="Georgia" w:eastAsia="Times New Roman" w:hAnsi="Georgia" w:cstheme="minorHAnsi"/>
        </w:rPr>
        <w:t>The</w:t>
      </w:r>
      <w:r w:rsidR="006B3827" w:rsidRPr="00BA65B8">
        <w:rPr>
          <w:rFonts w:ascii="Georgia" w:eastAsia="Times New Roman" w:hAnsi="Georgia" w:cstheme="minorHAnsi"/>
        </w:rPr>
        <w:t xml:space="preserve"> broader regional drought patterns affect both sets of stations. However, the more pronounced reduction in flow and the increased drought intensity specifically at the </w:t>
      </w:r>
      <w:r w:rsidR="00B74441">
        <w:rPr>
          <w:rFonts w:ascii="Georgia" w:eastAsia="Times New Roman" w:hAnsi="Georgia" w:cstheme="minorHAnsi"/>
        </w:rPr>
        <w:t>close-dam</w:t>
      </w:r>
      <w:r w:rsidR="006B3827" w:rsidRPr="00BA65B8">
        <w:rPr>
          <w:rFonts w:ascii="Georgia" w:eastAsia="Times New Roman" w:hAnsi="Georgia" w:cstheme="minorHAnsi"/>
        </w:rPr>
        <w:t xml:space="preserve"> stations in the post-construction period underscore the additional, localized impact of dam operations superimposed on the regional climatic signal.</w:t>
      </w:r>
      <w:r w:rsidR="009935B4" w:rsidRPr="00BA65B8">
        <w:rPr>
          <w:rFonts w:ascii="Georgia" w:eastAsia="Times New Roman" w:hAnsi="Georgia" w:cstheme="minorHAnsi"/>
        </w:rPr>
        <w:t xml:space="preserve"> T</w:t>
      </w:r>
      <w:r w:rsidR="006376B2" w:rsidRPr="00BA65B8">
        <w:rPr>
          <w:rFonts w:ascii="Georgia" w:eastAsia="Times New Roman" w:hAnsi="Georgia" w:cstheme="minorHAnsi"/>
        </w:rPr>
        <w:t xml:space="preserve">he pairwise </w:t>
      </w:r>
      <w:r w:rsidRPr="00BA65B8">
        <w:rPr>
          <w:rFonts w:ascii="Georgia" w:eastAsia="Times New Roman" w:hAnsi="Georgia" w:cstheme="minorHAnsi"/>
        </w:rPr>
        <w:t xml:space="preserve">correlation among stations near dams </w:t>
      </w:r>
      <w:r w:rsidR="00A43ABB" w:rsidRPr="00BA65B8">
        <w:rPr>
          <w:rFonts w:ascii="Georgia" w:eastAsia="Times New Roman" w:hAnsi="Georgia" w:cstheme="minorHAnsi"/>
        </w:rPr>
        <w:t>increased</w:t>
      </w:r>
      <w:r w:rsidRPr="00BA65B8">
        <w:rPr>
          <w:rFonts w:ascii="Georgia" w:eastAsia="Times New Roman" w:hAnsi="Georgia" w:cstheme="minorHAnsi"/>
        </w:rPr>
        <w:t xml:space="preserve"> </w:t>
      </w:r>
      <w:r w:rsidR="00A43ABB" w:rsidRPr="00BA65B8">
        <w:rPr>
          <w:rFonts w:ascii="Georgia" w:eastAsia="Times New Roman" w:hAnsi="Georgia" w:cstheme="minorHAnsi"/>
        </w:rPr>
        <w:t>after dams were</w:t>
      </w:r>
      <w:r w:rsidRPr="00BA65B8">
        <w:rPr>
          <w:rFonts w:ascii="Georgia" w:eastAsia="Times New Roman" w:hAnsi="Georgia" w:cstheme="minorHAnsi"/>
        </w:rPr>
        <w:t xml:space="preserve"> construct</w:t>
      </w:r>
      <w:r w:rsidR="00A43ABB" w:rsidRPr="00BA65B8">
        <w:rPr>
          <w:rFonts w:ascii="Georgia" w:eastAsia="Times New Roman" w:hAnsi="Georgia" w:cstheme="minorHAnsi"/>
        </w:rPr>
        <w:t>ed</w:t>
      </w:r>
      <w:r w:rsidR="006376B2"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6376B2"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6376B2" w:rsidRPr="00BA65B8">
        <w:rPr>
          <w:rFonts w:ascii="Georgia" w:eastAsia="Times New Roman" w:hAnsi="Georgia" w:cstheme="minorHAnsi"/>
        </w:rPr>
        <w:t>-</w:t>
      </w:r>
      <w:r w:rsidR="00056F2C">
        <w:rPr>
          <w:rFonts w:ascii="Georgia" w:eastAsia="Times New Roman" w:hAnsi="Georgia" w:cstheme="minorHAnsi"/>
        </w:rPr>
        <w:t>d</w:t>
      </w:r>
      <w:r w:rsidR="006376B2" w:rsidRPr="00BA65B8">
        <w:rPr>
          <w:rFonts w:ascii="Georgia" w:eastAsia="Times New Roman" w:hAnsi="Georgia" w:cstheme="minorHAnsi"/>
        </w:rPr>
        <w:t>)</w:t>
      </w:r>
      <w:r w:rsidRPr="00BA65B8">
        <w:rPr>
          <w:rFonts w:ascii="Georgia" w:eastAsia="Times New Roman" w:hAnsi="Georgia" w:cstheme="minorHAnsi"/>
        </w:rPr>
        <w:t xml:space="preserve">, suggesting relatively uniform responses to climatic forcing, </w:t>
      </w:r>
      <w:r w:rsidR="00A43ABB" w:rsidRPr="00BA65B8">
        <w:rPr>
          <w:rFonts w:ascii="Georgia" w:eastAsia="Times New Roman" w:hAnsi="Georgia" w:cstheme="minorHAnsi"/>
        </w:rPr>
        <w:t xml:space="preserve">while </w:t>
      </w:r>
      <w:r w:rsidRPr="00BA65B8">
        <w:rPr>
          <w:rFonts w:ascii="Georgia" w:eastAsia="Times New Roman" w:hAnsi="Georgia" w:cstheme="minorHAnsi"/>
        </w:rPr>
        <w:t xml:space="preserve">the correlations became more varied in the </w:t>
      </w:r>
      <w:r w:rsidR="00A43ABB" w:rsidRPr="00BA65B8">
        <w:rPr>
          <w:rFonts w:ascii="Georgia" w:eastAsia="Times New Roman" w:hAnsi="Georgia" w:cstheme="minorHAnsi"/>
        </w:rPr>
        <w:t>before</w:t>
      </w:r>
      <w:r w:rsidRPr="00BA65B8">
        <w:rPr>
          <w:rFonts w:ascii="Georgia" w:eastAsia="Times New Roman" w:hAnsi="Georgia" w:cstheme="minorHAnsi"/>
        </w:rPr>
        <w:t xml:space="preserve">-construction period </w:t>
      </w:r>
      <w:r w:rsidR="00EE36E7"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00EE36E7" w:rsidRPr="00BA65B8">
        <w:rPr>
          <w:rFonts w:ascii="Georgia" w:eastAsia="Times New Roman" w:hAnsi="Georgia" w:cstheme="minorHAnsi"/>
        </w:rPr>
        <w:t>-</w:t>
      </w:r>
      <w:r w:rsidR="00056F2C">
        <w:rPr>
          <w:rFonts w:ascii="Georgia" w:eastAsia="Times New Roman" w:hAnsi="Georgia" w:cstheme="minorHAnsi"/>
        </w:rPr>
        <w:t>c</w:t>
      </w:r>
      <w:r w:rsidR="00EE36E7" w:rsidRPr="00BA65B8">
        <w:rPr>
          <w:rFonts w:ascii="Georgia" w:eastAsia="Times New Roman" w:hAnsi="Georgia" w:cstheme="minorHAnsi"/>
        </w:rPr>
        <w:t>)</w:t>
      </w:r>
      <w:r w:rsidRPr="00BA65B8">
        <w:rPr>
          <w:rFonts w:ascii="Georgia" w:eastAsia="Times New Roman" w:hAnsi="Georgia" w:cstheme="minorHAnsi"/>
        </w:rPr>
        <w:t xml:space="preserve">. </w:t>
      </w:r>
      <w:r w:rsidR="00A43ABB" w:rsidRPr="00BA65B8">
        <w:rPr>
          <w:rFonts w:ascii="Georgia" w:eastAsia="Times New Roman" w:hAnsi="Georgia" w:cstheme="minorHAnsi"/>
        </w:rPr>
        <w:t>Considering</w:t>
      </w:r>
      <w:r w:rsidRPr="00BA65B8">
        <w:rPr>
          <w:rFonts w:ascii="Georgia" w:eastAsia="Times New Roman" w:hAnsi="Georgia" w:cstheme="minorHAnsi"/>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BA65B8">
        <w:rPr>
          <w:rFonts w:ascii="Georgia" w:eastAsia="Times New Roman" w:hAnsi="Georgia" w:cstheme="minorHAnsi"/>
        </w:rPr>
        <w:t xml:space="preserve"> </w:t>
      </w:r>
      <w:r w:rsidR="002F05C2" w:rsidRPr="00BA65B8">
        <w:rPr>
          <w:rFonts w:ascii="Georgia" w:eastAsia="Times New Roman" w:hAnsi="Georgia" w:cstheme="minorHAnsi"/>
        </w:rPr>
        <w:t>B</w:t>
      </w:r>
      <w:r w:rsidR="009C3215" w:rsidRPr="00BA65B8">
        <w:rPr>
          <w:rFonts w:ascii="Georgia" w:eastAsia="Times New Roman" w:hAnsi="Georgia" w:cstheme="minorHAnsi"/>
        </w:rPr>
        <w:t>oth</w:t>
      </w:r>
      <w:r w:rsidR="00A21018" w:rsidRPr="00BA65B8">
        <w:rPr>
          <w:rFonts w:ascii="Georgia" w:eastAsia="Times New Roman" w:hAnsi="Georgia" w:cstheme="minorHAnsi"/>
        </w:rPr>
        <w:t xml:space="preserve"> D15</w:t>
      </w:r>
      <w:r w:rsidR="009C3215" w:rsidRPr="00BA65B8">
        <w:rPr>
          <w:rFonts w:ascii="Georgia" w:eastAsia="Times New Roman" w:hAnsi="Georgia" w:cstheme="minorHAnsi"/>
        </w:rPr>
        <w:t xml:space="preserve"> and</w:t>
      </w:r>
      <w:r w:rsidR="00A21018" w:rsidRPr="00BA65B8">
        <w:rPr>
          <w:rFonts w:ascii="Georgia" w:eastAsia="Times New Roman" w:hAnsi="Georgia" w:cstheme="minorHAnsi"/>
        </w:rPr>
        <w:t xml:space="preserve"> D2 stations</w:t>
      </w:r>
      <w:r w:rsidR="009C3215" w:rsidRPr="00BA65B8">
        <w:rPr>
          <w:rFonts w:ascii="Georgia" w:eastAsia="Times New Roman" w:hAnsi="Georgia" w:cstheme="minorHAnsi"/>
        </w:rPr>
        <w:t xml:space="preserve"> have</w:t>
      </w:r>
      <w:r w:rsidR="00A21018" w:rsidRPr="00BA65B8">
        <w:rPr>
          <w:rFonts w:ascii="Georgia" w:eastAsia="Times New Roman" w:hAnsi="Georgia" w:cstheme="minorHAnsi"/>
        </w:rPr>
        <w:t xml:space="preserve"> </w:t>
      </w:r>
      <w:r w:rsidR="009C3215" w:rsidRPr="00BA65B8">
        <w:rPr>
          <w:rFonts w:ascii="Georgia" w:eastAsia="Times New Roman" w:hAnsi="Georgia" w:cstheme="minorHAnsi"/>
        </w:rPr>
        <w:t xml:space="preserve">the </w:t>
      </w:r>
      <w:r w:rsidR="00A21018" w:rsidRPr="00BA65B8">
        <w:rPr>
          <w:rFonts w:ascii="Georgia" w:eastAsia="Times New Roman" w:hAnsi="Georgia" w:cstheme="minorHAnsi"/>
        </w:rPr>
        <w:t>similar</w:t>
      </w:r>
      <w:r w:rsidR="009C3215" w:rsidRPr="00BA65B8">
        <w:rPr>
          <w:rFonts w:ascii="Georgia" w:eastAsia="Times New Roman" w:hAnsi="Georgia" w:cstheme="minorHAnsi"/>
        </w:rPr>
        <w:t xml:space="preserve"> location</w:t>
      </w:r>
      <w:r w:rsidR="00A21018" w:rsidRPr="00BA65B8">
        <w:rPr>
          <w:rFonts w:ascii="Georgia" w:eastAsia="Times New Roman" w:hAnsi="Georgia" w:cstheme="minorHAnsi"/>
        </w:rPr>
        <w:t xml:space="preserve"> but correlation between </w:t>
      </w:r>
      <w:r w:rsidR="002F05C2" w:rsidRPr="00BA65B8">
        <w:rPr>
          <w:rFonts w:ascii="Georgia" w:eastAsia="Times New Roman" w:hAnsi="Georgia" w:cstheme="minorHAnsi"/>
        </w:rPr>
        <w:t>their discharge</w:t>
      </w:r>
      <w:r w:rsidR="009C3215" w:rsidRPr="00BA65B8">
        <w:rPr>
          <w:rFonts w:ascii="Georgia" w:eastAsia="Times New Roman" w:hAnsi="Georgia" w:cstheme="minorHAnsi"/>
        </w:rPr>
        <w:t xml:space="preserve"> </w:t>
      </w:r>
      <w:r w:rsidR="002F05C2" w:rsidRPr="00BA65B8">
        <w:rPr>
          <w:rFonts w:ascii="Georgia" w:eastAsia="Times New Roman" w:hAnsi="Georgia" w:cstheme="minorHAnsi"/>
        </w:rPr>
        <w:t>i</w:t>
      </w:r>
      <w:r w:rsidR="009C3215" w:rsidRPr="00BA65B8">
        <w:rPr>
          <w:rFonts w:ascii="Georgia" w:eastAsia="Times New Roman" w:hAnsi="Georgia" w:cstheme="minorHAnsi"/>
        </w:rPr>
        <w:t xml:space="preserve">s low </w:t>
      </w:r>
      <w:r w:rsidR="002F05C2" w:rsidRPr="00BA65B8">
        <w:rPr>
          <w:rFonts w:ascii="Georgia" w:eastAsia="Times New Roman" w:hAnsi="Georgia" w:cstheme="minorHAnsi"/>
        </w:rPr>
        <w:t>particularly</w:t>
      </w:r>
      <w:r w:rsidR="009C3215" w:rsidRPr="00BA65B8">
        <w:rPr>
          <w:rFonts w:ascii="Georgia" w:eastAsia="Times New Roman" w:hAnsi="Georgia" w:cstheme="minorHAnsi"/>
        </w:rPr>
        <w:t xml:space="preserve"> after dam construction</w:t>
      </w:r>
      <w:r w:rsidR="002F05C2" w:rsidRPr="00BA65B8">
        <w:rPr>
          <w:rFonts w:ascii="Georgia" w:eastAsia="Times New Roman" w:hAnsi="Georgia" w:cstheme="minorHAnsi"/>
        </w:rPr>
        <w:t xml:space="preserve"> because date of </w:t>
      </w:r>
      <w:r w:rsidR="00874101" w:rsidRPr="00BA65B8">
        <w:rPr>
          <w:rFonts w:ascii="Georgia" w:eastAsia="Times New Roman" w:hAnsi="Georgia" w:cstheme="minorHAnsi"/>
        </w:rPr>
        <w:t>dam construction</w:t>
      </w:r>
      <w:r w:rsidR="00360485" w:rsidRPr="00BA65B8">
        <w:rPr>
          <w:rFonts w:ascii="Georgia" w:eastAsia="Times New Roman" w:hAnsi="Georgia" w:cstheme="minorHAnsi"/>
        </w:rPr>
        <w:t>,</w:t>
      </w:r>
      <w:r w:rsidR="00874101" w:rsidRPr="00BA65B8">
        <w:rPr>
          <w:rFonts w:ascii="Georgia" w:eastAsia="Times New Roman" w:hAnsi="Georgia" w:cstheme="minorHAnsi"/>
        </w:rPr>
        <w:t xml:space="preserve"> functionality</w:t>
      </w:r>
      <w:r w:rsidR="00360485" w:rsidRPr="00BA65B8">
        <w:rPr>
          <w:rFonts w:ascii="Georgia" w:eastAsia="Times New Roman" w:hAnsi="Georgia" w:cstheme="minorHAnsi"/>
        </w:rPr>
        <w:t>,</w:t>
      </w:r>
      <w:r w:rsidR="00093E85" w:rsidRPr="00BA65B8">
        <w:rPr>
          <w:rFonts w:ascii="Georgia" w:eastAsia="Times New Roman" w:hAnsi="Georgia" w:cstheme="minorHAnsi"/>
        </w:rPr>
        <w:t xml:space="preserve"> and volume</w:t>
      </w:r>
      <w:r w:rsidR="002F05C2" w:rsidRPr="00BA65B8">
        <w:rPr>
          <w:rFonts w:ascii="Georgia" w:eastAsia="Times New Roman" w:hAnsi="Georgia" w:cstheme="minorHAnsi"/>
        </w:rPr>
        <w:t xml:space="preserve"> have been different impacts on their discharge trends</w:t>
      </w:r>
      <w:r w:rsidR="00093E85" w:rsidRPr="00BA65B8">
        <w:rPr>
          <w:rFonts w:ascii="Georgia" w:eastAsia="Times New Roman" w:hAnsi="Georgia" w:cstheme="minorHAnsi"/>
        </w:rPr>
        <w:t>.</w:t>
      </w:r>
      <w:r w:rsidR="00874101" w:rsidRPr="00BA65B8">
        <w:rPr>
          <w:rFonts w:ascii="Georgia" w:eastAsia="Times New Roman" w:hAnsi="Georgia" w:cstheme="minorHAnsi"/>
        </w:rPr>
        <w:t xml:space="preserve"> </w:t>
      </w:r>
      <w:r w:rsidR="00194BFC" w:rsidRPr="00BA65B8">
        <w:rPr>
          <w:rFonts w:ascii="Georgia" w:eastAsia="Times New Roman" w:hAnsi="Georgia" w:cstheme="minorHAnsi"/>
        </w:rPr>
        <w:t xml:space="preserve">D78 and D5 </w:t>
      </w:r>
      <w:r w:rsidR="00B10416" w:rsidRPr="00BA65B8">
        <w:rPr>
          <w:rFonts w:ascii="Georgia" w:eastAsia="Times New Roman" w:hAnsi="Georgia" w:cstheme="minorHAnsi"/>
        </w:rPr>
        <w:t>stations located in northern and southern regions but as their</w:t>
      </w:r>
      <w:r w:rsidR="00360485" w:rsidRPr="00BA65B8">
        <w:rPr>
          <w:rFonts w:ascii="Georgia" w:eastAsia="Times New Roman" w:hAnsi="Georgia" w:cstheme="minorHAnsi"/>
        </w:rPr>
        <w:t xml:space="preserve"> corresponding</w:t>
      </w:r>
      <w:r w:rsidR="00B10416" w:rsidRPr="00BA65B8">
        <w:rPr>
          <w:rFonts w:ascii="Georgia" w:eastAsia="Times New Roman" w:hAnsi="Georgia" w:cstheme="minorHAnsi"/>
        </w:rPr>
        <w:t xml:space="preserve"> </w:t>
      </w:r>
      <w:r w:rsidR="00194BFC" w:rsidRPr="00BA65B8">
        <w:rPr>
          <w:rFonts w:ascii="Georgia" w:eastAsia="Times New Roman" w:hAnsi="Georgia" w:cstheme="minorHAnsi"/>
        </w:rPr>
        <w:t>dam</w:t>
      </w:r>
      <w:r w:rsidR="00B10416" w:rsidRPr="00BA65B8">
        <w:rPr>
          <w:rFonts w:ascii="Georgia" w:eastAsia="Times New Roman" w:hAnsi="Georgia" w:cstheme="minorHAnsi"/>
        </w:rPr>
        <w:t>s</w:t>
      </w:r>
      <w:r w:rsidR="00194BFC" w:rsidRPr="00BA65B8">
        <w:rPr>
          <w:rFonts w:ascii="Georgia" w:eastAsia="Times New Roman" w:hAnsi="Georgia" w:cstheme="minorHAnsi"/>
        </w:rPr>
        <w:t xml:space="preserve"> </w:t>
      </w:r>
      <w:r w:rsidR="00B10416" w:rsidRPr="00BA65B8">
        <w:rPr>
          <w:rFonts w:ascii="Georgia" w:eastAsia="Times New Roman" w:hAnsi="Georgia" w:cstheme="minorHAnsi"/>
        </w:rPr>
        <w:t xml:space="preserve">were </w:t>
      </w:r>
      <w:r w:rsidR="00194BFC" w:rsidRPr="00BA65B8">
        <w:rPr>
          <w:rFonts w:ascii="Georgia" w:eastAsia="Times New Roman" w:hAnsi="Georgia" w:cstheme="minorHAnsi"/>
        </w:rPr>
        <w:t>construct</w:t>
      </w:r>
      <w:r w:rsidR="00B10416" w:rsidRPr="00BA65B8">
        <w:rPr>
          <w:rFonts w:ascii="Georgia" w:eastAsia="Times New Roman" w:hAnsi="Georgia" w:cstheme="minorHAnsi"/>
        </w:rPr>
        <w:t xml:space="preserve">ed in last decade of the studied period, their discharge changes have gone the similar </w:t>
      </w:r>
      <w:r w:rsidR="004C58FB" w:rsidRPr="00BA65B8">
        <w:rPr>
          <w:rFonts w:ascii="Georgia" w:eastAsia="Times New Roman" w:hAnsi="Georgia" w:cstheme="minorHAnsi"/>
        </w:rPr>
        <w:t>behaviors</w:t>
      </w:r>
      <w:r w:rsidR="0035287D" w:rsidRPr="00BA65B8">
        <w:rPr>
          <w:rFonts w:ascii="Georgia" w:eastAsia="Times New Roman" w:hAnsi="Georgia" w:cstheme="minorHAnsi"/>
        </w:rPr>
        <w:t xml:space="preserve"> and the correlation is higher than during before dam construction</w:t>
      </w:r>
      <w:r w:rsidR="00EA4639" w:rsidRPr="00BA65B8">
        <w:rPr>
          <w:rFonts w:ascii="Georgia" w:eastAsia="Times New Roman" w:hAnsi="Georgia" w:cstheme="minorHAnsi"/>
        </w:rPr>
        <w:t>.</w:t>
      </w:r>
      <w:r w:rsidR="0035287D" w:rsidRPr="00BA65B8">
        <w:rPr>
          <w:rFonts w:ascii="Georgia" w:eastAsia="Times New Roman" w:hAnsi="Georgia" w:cstheme="minorHAnsi"/>
        </w:rPr>
        <w:t xml:space="preserve"> </w:t>
      </w:r>
      <w:r w:rsidR="004F3937" w:rsidRPr="00BA65B8">
        <w:rPr>
          <w:rFonts w:ascii="Georgia" w:eastAsia="Times New Roman" w:hAnsi="Georgia" w:cstheme="minorHAnsi"/>
        </w:rPr>
        <w:t xml:space="preserve">Among far-dam stations, points 7, 9 and 12 </w:t>
      </w:r>
      <w:r w:rsidR="00DD6006" w:rsidRPr="00BA65B8">
        <w:rPr>
          <w:rFonts w:ascii="Georgia" w:eastAsia="Times New Roman" w:hAnsi="Georgia" w:cstheme="minorHAnsi"/>
        </w:rPr>
        <w:t xml:space="preserve">have revealed similar discharge trends because of their positions and average discharges. </w:t>
      </w:r>
      <w:r w:rsidR="00DF51D1" w:rsidRPr="00BA65B8">
        <w:rPr>
          <w:rFonts w:ascii="Georgia" w:eastAsia="Times New Roman" w:hAnsi="Georgia" w:cstheme="minorHAnsi"/>
        </w:rPr>
        <w:t xml:space="preserve">While </w:t>
      </w:r>
      <w:r w:rsidR="00D0362F" w:rsidRPr="00BA65B8">
        <w:rPr>
          <w:rFonts w:ascii="Georgia" w:eastAsia="Times New Roman" w:hAnsi="Georgia" w:cstheme="minorHAnsi"/>
        </w:rPr>
        <w:t xml:space="preserve">the </w:t>
      </w:r>
      <w:r w:rsidR="007C7138" w:rsidRPr="00BA65B8">
        <w:rPr>
          <w:rFonts w:ascii="Georgia" w:eastAsia="Times New Roman" w:hAnsi="Georgia" w:cstheme="minorHAnsi"/>
        </w:rPr>
        <w:t xml:space="preserve">correlation of </w:t>
      </w:r>
      <w:r w:rsidR="00D0362F" w:rsidRPr="00BA65B8">
        <w:rPr>
          <w:rFonts w:ascii="Georgia" w:eastAsia="Times New Roman" w:hAnsi="Georgia" w:cstheme="minorHAnsi"/>
        </w:rPr>
        <w:t>discharge change</w:t>
      </w:r>
      <w:r w:rsidR="007C7138" w:rsidRPr="00BA65B8">
        <w:rPr>
          <w:rFonts w:ascii="Georgia" w:eastAsia="Times New Roman" w:hAnsi="Georgia" w:cstheme="minorHAnsi"/>
        </w:rPr>
        <w:t>s</w:t>
      </w:r>
      <w:r w:rsidR="00D0362F" w:rsidRPr="00BA65B8">
        <w:rPr>
          <w:rFonts w:ascii="Georgia" w:eastAsia="Times New Roman" w:hAnsi="Georgia" w:cstheme="minorHAnsi"/>
        </w:rPr>
        <w:t xml:space="preserve"> </w:t>
      </w:r>
      <w:r w:rsidR="007C7138" w:rsidRPr="00BA65B8">
        <w:rPr>
          <w:rFonts w:ascii="Georgia" w:eastAsia="Times New Roman" w:hAnsi="Georgia" w:cstheme="minorHAnsi"/>
        </w:rPr>
        <w:t>between</w:t>
      </w:r>
      <w:r w:rsidR="00D0362F" w:rsidRPr="00BA65B8">
        <w:rPr>
          <w:rFonts w:ascii="Georgia" w:eastAsia="Times New Roman" w:hAnsi="Georgia" w:cstheme="minorHAnsi"/>
        </w:rPr>
        <w:t xml:space="preserve"> </w:t>
      </w:r>
      <w:r w:rsidR="0036585B" w:rsidRPr="00BA65B8">
        <w:rPr>
          <w:rFonts w:ascii="Georgia" w:eastAsia="Times New Roman" w:hAnsi="Georgia" w:cstheme="minorHAnsi"/>
        </w:rPr>
        <w:t>station</w:t>
      </w:r>
      <w:r w:rsidR="007C7138" w:rsidRPr="00BA65B8">
        <w:rPr>
          <w:rFonts w:ascii="Georgia" w:eastAsia="Times New Roman" w:hAnsi="Georgia" w:cstheme="minorHAnsi"/>
        </w:rPr>
        <w:t>s</w:t>
      </w:r>
      <w:r w:rsidR="0036585B" w:rsidRPr="00BA65B8">
        <w:rPr>
          <w:rFonts w:ascii="Georgia" w:eastAsia="Times New Roman" w:hAnsi="Georgia" w:cstheme="minorHAnsi"/>
        </w:rPr>
        <w:t xml:space="preserve"> 1 </w:t>
      </w:r>
      <w:r w:rsidR="007C7138" w:rsidRPr="00BA65B8">
        <w:rPr>
          <w:rFonts w:ascii="Georgia" w:eastAsia="Times New Roman" w:hAnsi="Georgia" w:cstheme="minorHAnsi"/>
        </w:rPr>
        <w:t>and</w:t>
      </w:r>
      <w:r w:rsidR="0036585B" w:rsidRPr="00BA65B8">
        <w:rPr>
          <w:rFonts w:ascii="Georgia" w:eastAsia="Times New Roman" w:hAnsi="Georgia" w:cstheme="minorHAnsi"/>
        </w:rPr>
        <w:t xml:space="preserve"> </w:t>
      </w:r>
      <w:r w:rsidR="007C7138" w:rsidRPr="00BA65B8">
        <w:rPr>
          <w:rFonts w:ascii="Georgia" w:eastAsia="Times New Roman" w:hAnsi="Georgia" w:cstheme="minorHAnsi"/>
        </w:rPr>
        <w:t>10</w:t>
      </w:r>
      <w:r w:rsidR="00EA4639" w:rsidRPr="00BA65B8">
        <w:rPr>
          <w:rFonts w:ascii="Georgia" w:eastAsia="Times New Roman" w:hAnsi="Georgia" w:cstheme="minorHAnsi"/>
        </w:rPr>
        <w:t>,</w:t>
      </w:r>
      <w:r w:rsidR="007C7138" w:rsidRPr="00BA65B8">
        <w:rPr>
          <w:rFonts w:ascii="Georgia" w:eastAsia="Times New Roman" w:hAnsi="Georgia" w:cstheme="minorHAnsi"/>
        </w:rPr>
        <w:t xml:space="preserve"> and 1</w:t>
      </w:r>
      <w:r w:rsidR="0036585B" w:rsidRPr="00BA65B8">
        <w:rPr>
          <w:rFonts w:ascii="Georgia" w:eastAsia="Times New Roman" w:hAnsi="Georgia" w:cstheme="minorHAnsi"/>
        </w:rPr>
        <w:t xml:space="preserve"> and 11</w:t>
      </w:r>
      <w:r w:rsidR="007C7138" w:rsidRPr="00BA65B8">
        <w:rPr>
          <w:rFonts w:ascii="Georgia" w:eastAsia="Times New Roman" w:hAnsi="Georgia" w:cstheme="minorHAnsi"/>
        </w:rPr>
        <w:t xml:space="preserve"> are low because different PDSIs, although their locations are similar. </w:t>
      </w:r>
      <w:r w:rsidR="00A2663B">
        <w:rPr>
          <w:rFonts w:ascii="Georgia" w:eastAsia="Times New Roman" w:hAnsi="Georgia" w:cstheme="minorHAnsi"/>
        </w:rPr>
        <w:t xml:space="preserve">Maximum correlation among </w:t>
      </w:r>
      <w:r w:rsidR="00A2663B" w:rsidRPr="00A2663B">
        <w:rPr>
          <w:rFonts w:ascii="Georgia" w:eastAsia="Times New Roman" w:hAnsi="Georgia" w:cstheme="minorHAnsi"/>
        </w:rPr>
        <w:t xml:space="preserve">annual discharge changes </w:t>
      </w:r>
      <w:r w:rsidR="00FC45A1">
        <w:rPr>
          <w:rFonts w:ascii="Georgia" w:eastAsia="Times New Roman" w:hAnsi="Georgia" w:cstheme="minorHAnsi"/>
        </w:rPr>
        <w:t xml:space="preserve">has been observed in close- dam stations from </w:t>
      </w:r>
      <w:r w:rsidR="00A2663B" w:rsidRPr="00A2663B">
        <w:rPr>
          <w:rFonts w:ascii="Georgia" w:eastAsia="Times New Roman" w:hAnsi="Georgia" w:cstheme="minorHAnsi"/>
        </w:rPr>
        <w:t>dam construction to 2022</w:t>
      </w:r>
      <w:r w:rsidR="00FC45A1">
        <w:rPr>
          <w:rFonts w:ascii="Georgia" w:eastAsia="Times New Roman" w:hAnsi="Georgia" w:cstheme="minorHAnsi"/>
        </w:rPr>
        <w:t xml:space="preserve"> (Fig. 23).</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89237E" w:rsidRPr="003A3611" w14:paraId="785FF408" w14:textId="77777777" w:rsidTr="0089237E">
        <w:tc>
          <w:tcPr>
            <w:tcW w:w="5934" w:type="dxa"/>
            <w:vAlign w:val="center"/>
          </w:tcPr>
          <w:p w14:paraId="31A6FEAC"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lastRenderedPageBreak/>
              <w:drawing>
                <wp:inline distT="0" distB="0" distL="0" distR="0" wp14:anchorId="2BFA007D" wp14:editId="3D00BE03">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304" cstate="screen">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6E84D157"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3D3FBDB6" wp14:editId="64160D15">
                  <wp:extent cx="3637400" cy="2990850"/>
                  <wp:effectExtent l="0" t="0" r="1270" b="0"/>
                  <wp:docPr id="1718213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305" cstate="screen">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9237E" w:rsidRPr="003A3611" w14:paraId="2C03E1CB" w14:textId="77777777" w:rsidTr="0089237E">
        <w:tc>
          <w:tcPr>
            <w:tcW w:w="5934" w:type="dxa"/>
            <w:vAlign w:val="center"/>
          </w:tcPr>
          <w:p w14:paraId="1421D9CF"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12A336D4" wp14:editId="7A59DA3B">
                  <wp:extent cx="3556441" cy="3028950"/>
                  <wp:effectExtent l="0" t="0" r="6350" b="0"/>
                  <wp:docPr id="60857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306" cstate="screen">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71AD9A43"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03002493" wp14:editId="6D08816B">
                  <wp:extent cx="3438525" cy="2956558"/>
                  <wp:effectExtent l="0" t="0" r="0" b="0"/>
                  <wp:docPr id="2140087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307" cstate="screen">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3A799EC9" w:rsidR="0004068A" w:rsidRDefault="009E0FF7" w:rsidP="000C203B">
      <w:pPr>
        <w:pBdr>
          <w:top w:val="nil"/>
          <w:left w:val="nil"/>
          <w:bottom w:val="nil"/>
          <w:right w:val="nil"/>
          <w:between w:val="nil"/>
        </w:pBdr>
        <w:spacing w:after="240" w:line="275" w:lineRule="auto"/>
        <w:jc w:val="center"/>
        <w:rPr>
          <w:ins w:id="1566" w:author="Mosen Bakhtiari" w:date="2025-10-10T20:02:00Z"/>
          <w:rFonts w:ascii="Georgia" w:eastAsia="Times New Roman" w:hAnsi="Georgia" w:cstheme="minorHAnsi"/>
          <w:rtl/>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Pr="00BA65B8">
        <w:rPr>
          <w:rFonts w:ascii="Georgia" w:eastAsia="Times New Roman" w:hAnsi="Georgia" w:cstheme="minorHAnsi"/>
        </w:rPr>
        <w:t xml:space="preserve">. The pairwise correlation of annual discharges of </w:t>
      </w:r>
      <w:r w:rsidR="00B74441">
        <w:rPr>
          <w:rFonts w:ascii="Georgia" w:eastAsia="Times New Roman" w:hAnsi="Georgia" w:cstheme="minorHAnsi"/>
        </w:rPr>
        <w:t>close-dam</w:t>
      </w:r>
      <w:r w:rsidR="00BC3145" w:rsidRPr="00BA65B8">
        <w:rPr>
          <w:rFonts w:ascii="Georgia" w:eastAsia="Times New Roman" w:hAnsi="Georgia" w:cstheme="minorHAnsi"/>
        </w:rPr>
        <w:t xml:space="preserve"> (a) and </w:t>
      </w:r>
      <w:r w:rsidR="00A6400F" w:rsidRPr="00BA65B8">
        <w:rPr>
          <w:rFonts w:ascii="Georgia" w:eastAsia="Times New Roman" w:hAnsi="Georgia" w:cstheme="minorHAnsi"/>
        </w:rPr>
        <w:t xml:space="preserve">far-dam stations </w:t>
      </w:r>
      <w:r w:rsidR="00BC3145" w:rsidRPr="00BA65B8">
        <w:rPr>
          <w:rFonts w:ascii="Georgia" w:eastAsia="Times New Roman" w:hAnsi="Georgia" w:cstheme="minorHAnsi"/>
        </w:rPr>
        <w:t xml:space="preserve">(b) during 1979 to 2022, </w:t>
      </w:r>
      <w:r w:rsidR="00B74441">
        <w:rPr>
          <w:rFonts w:ascii="Georgia" w:eastAsia="Times New Roman" w:hAnsi="Georgia" w:cstheme="minorHAnsi"/>
        </w:rPr>
        <w:t>close-dam</w:t>
      </w:r>
      <w:r w:rsidR="00BC3145" w:rsidRPr="00BA65B8">
        <w:rPr>
          <w:rFonts w:ascii="Georgia" w:eastAsia="Times New Roman" w:hAnsi="Georgia" w:cstheme="minorHAnsi"/>
        </w:rPr>
        <w:t xml:space="preserve"> stations before dam construction (c), and after dam construction (d)</w:t>
      </w:r>
      <w:r w:rsidR="00894AC7" w:rsidRPr="00BA65B8">
        <w:rPr>
          <w:rFonts w:ascii="Georgia" w:eastAsia="Times New Roman" w:hAnsi="Georgia" w:cstheme="minorHAnsi"/>
        </w:rPr>
        <w:t>.</w:t>
      </w:r>
    </w:p>
    <w:p w14:paraId="243449B6" w14:textId="77777777" w:rsidR="00FB138B" w:rsidRDefault="00FB138B" w:rsidP="000C203B">
      <w:pPr>
        <w:pBdr>
          <w:top w:val="nil"/>
          <w:left w:val="nil"/>
          <w:bottom w:val="nil"/>
          <w:right w:val="nil"/>
          <w:between w:val="nil"/>
        </w:pBdr>
        <w:spacing w:after="240" w:line="275" w:lineRule="auto"/>
        <w:jc w:val="center"/>
        <w:rPr>
          <w:ins w:id="1567" w:author="Mosen Bakhtiari" w:date="2025-10-10T20:02:00Z"/>
          <w:rFonts w:ascii="Georgia" w:eastAsia="Times New Roman" w:hAnsi="Georgia" w:cstheme="minorHAnsi"/>
          <w:rtl/>
        </w:rPr>
      </w:pPr>
    </w:p>
    <w:p w14:paraId="12F54DAB" w14:textId="77777777" w:rsidR="00FB138B" w:rsidRPr="00BA65B8" w:rsidRDefault="00FB138B" w:rsidP="000C203B">
      <w:pPr>
        <w:pBdr>
          <w:top w:val="nil"/>
          <w:left w:val="nil"/>
          <w:bottom w:val="nil"/>
          <w:right w:val="nil"/>
          <w:between w:val="nil"/>
        </w:pBdr>
        <w:spacing w:after="240" w:line="275" w:lineRule="auto"/>
        <w:jc w:val="center"/>
        <w:rPr>
          <w:rFonts w:ascii="Georgia" w:eastAsia="Google Sans Text" w:hAnsi="Georgia" w:cstheme="minorHAnsi"/>
          <w:b/>
          <w:color w:val="1B1C1D"/>
        </w:rPr>
      </w:pPr>
    </w:p>
    <w:p w14:paraId="0B2F0EDA" w14:textId="66CD4ADA" w:rsidR="007C5F7B" w:rsidRPr="00BA65B8" w:rsidRDefault="0089237E" w:rsidP="008521E7">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3A3611">
        <w:rPr>
          <w:rFonts w:eastAsia="Google Sans Text" w:cstheme="minorHAnsi"/>
          <w:b/>
          <w:noProof/>
          <w:color w:val="1B1C1D"/>
          <w:sz w:val="24"/>
          <w:szCs w:val="24"/>
        </w:rPr>
        <w:lastRenderedPageBreak/>
        <w:drawing>
          <wp:inline distT="0" distB="0" distL="0" distR="0" wp14:anchorId="16CE0200" wp14:editId="7046F3EB">
            <wp:extent cx="4184822" cy="2432205"/>
            <wp:effectExtent l="0" t="0" r="6350" b="6350"/>
            <wp:docPr id="18182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308" cstate="screen">
                      <a:extLst>
                        <a:ext uri="{28A0092B-C50C-407E-A947-70E740481C1C}">
                          <a14:useLocalDpi xmlns:a14="http://schemas.microsoft.com/office/drawing/2010/main"/>
                        </a:ext>
                      </a:extLst>
                    </a:blip>
                    <a:stretch>
                      <a:fillRect/>
                    </a:stretch>
                  </pic:blipFill>
                  <pic:spPr>
                    <a:xfrm>
                      <a:off x="0" y="0"/>
                      <a:ext cx="4207420" cy="2445339"/>
                    </a:xfrm>
                    <a:prstGeom prst="rect">
                      <a:avLst/>
                    </a:prstGeom>
                  </pic:spPr>
                </pic:pic>
              </a:graphicData>
            </a:graphic>
          </wp:inline>
        </w:drawing>
      </w:r>
    </w:p>
    <w:p w14:paraId="31725AC0" w14:textId="1517837A" w:rsidR="0034725A" w:rsidRPr="00BA65B8" w:rsidRDefault="00A14AD9" w:rsidP="0034725A">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3</w:t>
      </w:r>
      <w:r w:rsidRPr="00BA65B8">
        <w:rPr>
          <w:rFonts w:ascii="Georgia" w:eastAsia="Times New Roman" w:hAnsi="Georgia" w:cstheme="minorHAnsi"/>
        </w:rPr>
        <w:t xml:space="preserve">. Comparison of </w:t>
      </w:r>
      <w:bookmarkStart w:id="1568" w:name="_Hlk199898906"/>
      <w:r w:rsidRPr="00BA65B8">
        <w:rPr>
          <w:rFonts w:ascii="Georgia" w:eastAsia="Times New Roman" w:hAnsi="Georgia" w:cstheme="minorHAnsi"/>
        </w:rPr>
        <w:t xml:space="preserve">average correlation values </w:t>
      </w:r>
      <w:r w:rsidRPr="00BA65B8">
        <w:rPr>
          <w:rFonts w:ascii="Times New Roman" w:eastAsia="Times New Roman" w:hAnsi="Times New Roman" w:cs="Times New Roman"/>
        </w:rPr>
        <w:t>​​</w:t>
      </w:r>
      <w:r w:rsidRPr="00BA65B8">
        <w:rPr>
          <w:rFonts w:ascii="Georgia" w:eastAsia="Times New Roman" w:hAnsi="Georgia" w:cstheme="minorHAnsi"/>
        </w:rPr>
        <w:t>of annual discharge changes</w:t>
      </w:r>
      <w:bookmarkEnd w:id="1568"/>
      <w:r w:rsidRPr="00BA65B8">
        <w:rPr>
          <w:rFonts w:ascii="Georgia" w:eastAsia="Times New Roman" w:hAnsi="Georgia" w:cstheme="minorHAnsi"/>
        </w:rPr>
        <w:t xml:space="preserve"> for </w:t>
      </w:r>
      <w:r w:rsidR="00B74441">
        <w:rPr>
          <w:rFonts w:ascii="Georgia" w:eastAsia="Times New Roman" w:hAnsi="Georgia" w:cstheme="minorHAnsi"/>
        </w:rPr>
        <w:t>close-dam</w:t>
      </w:r>
      <w:r w:rsidRPr="00BA65B8">
        <w:rPr>
          <w:rFonts w:ascii="Georgia" w:eastAsia="Times New Roman" w:hAnsi="Georgia" w:cstheme="minorHAnsi"/>
        </w:rPr>
        <w:t xml:space="preserve"> stations during 1979 to 2022 (ND), 1979 to dam construction (NDB), dam construction to 2022 (NDA) and far-dam stations (FD)</w:t>
      </w:r>
    </w:p>
    <w:p w14:paraId="6136F454" w14:textId="1A9B37F2" w:rsidR="00FE68DF" w:rsidRPr="00BA65B8" w:rsidRDefault="0034725A" w:rsidP="001B2781">
      <w:pPr>
        <w:pBdr>
          <w:top w:val="nil"/>
          <w:left w:val="nil"/>
          <w:bottom w:val="nil"/>
          <w:right w:val="nil"/>
          <w:between w:val="nil"/>
        </w:pBdr>
        <w:spacing w:after="240" w:line="275" w:lineRule="auto"/>
        <w:jc w:val="lowKashida"/>
        <w:rPr>
          <w:rFonts w:ascii="Georgia" w:hAnsi="Georgia"/>
          <w:noProof/>
        </w:rPr>
      </w:pPr>
      <w:r w:rsidRPr="00BA65B8">
        <w:rPr>
          <w:rFonts w:ascii="Georgia" w:hAnsi="Georgia"/>
        </w:rPr>
        <w:t>Normalized metrics</w:t>
      </w:r>
      <w:r w:rsidR="00813DF4" w:rsidRPr="00BA65B8">
        <w:rPr>
          <w:rFonts w:ascii="Georgia" w:hAnsi="Georgia"/>
        </w:rPr>
        <w:t xml:space="preserve"> including average discharges, PDISs and their correlations</w:t>
      </w:r>
      <w:r w:rsidRPr="00BA65B8">
        <w:rPr>
          <w:rFonts w:ascii="Georgia" w:hAnsi="Georgia"/>
        </w:rPr>
        <w:t xml:space="preserve"> for selected </w:t>
      </w:r>
      <w:r w:rsidR="00B74441">
        <w:rPr>
          <w:rFonts w:ascii="Georgia" w:hAnsi="Georgia"/>
        </w:rPr>
        <w:t>close-dam</w:t>
      </w:r>
      <w:r w:rsidR="002C1971" w:rsidRPr="00BA65B8">
        <w:rPr>
          <w:rFonts w:ascii="Georgia" w:hAnsi="Georgia"/>
        </w:rPr>
        <w:t xml:space="preserve"> </w:t>
      </w:r>
      <w:r w:rsidRPr="00BA65B8">
        <w:rPr>
          <w:rFonts w:ascii="Georgia" w:hAnsi="Georgia"/>
        </w:rPr>
        <w:t xml:space="preserve">stations in </w:t>
      </w:r>
      <w:r w:rsidR="002C1971" w:rsidRPr="00BA65B8">
        <w:rPr>
          <w:rFonts w:ascii="Georgia" w:hAnsi="Georgia"/>
        </w:rPr>
        <w:t xml:space="preserve">a </w:t>
      </w:r>
      <w:r w:rsidRPr="00BA65B8">
        <w:rPr>
          <w:rFonts w:ascii="Georgia" w:hAnsi="Georgia"/>
        </w:rPr>
        <w:t xml:space="preserve">radar chart provides insight into the </w:t>
      </w:r>
      <w:r w:rsidR="00D108CB" w:rsidRPr="00BA65B8">
        <w:rPr>
          <w:rFonts w:ascii="Georgia" w:hAnsi="Georgia"/>
        </w:rPr>
        <w:t xml:space="preserve">change of </w:t>
      </w:r>
      <w:r w:rsidRPr="00BA65B8">
        <w:rPr>
          <w:rFonts w:ascii="Georgia" w:hAnsi="Georgia"/>
        </w:rPr>
        <w:t>discharge</w:t>
      </w:r>
      <w:r w:rsidR="00D108CB" w:rsidRPr="00BA65B8">
        <w:rPr>
          <w:rFonts w:ascii="Georgia" w:hAnsi="Georgia"/>
        </w:rPr>
        <w:t>s</w:t>
      </w:r>
      <w:r w:rsidRPr="00BA65B8">
        <w:rPr>
          <w:rFonts w:ascii="Georgia" w:hAnsi="Georgia"/>
        </w:rPr>
        <w:t xml:space="preserve"> and PDSI</w:t>
      </w:r>
      <w:r w:rsidR="00D108CB" w:rsidRPr="00BA65B8">
        <w:rPr>
          <w:rFonts w:ascii="Georgia" w:hAnsi="Georgia"/>
        </w:rPr>
        <w:t>s and correlation between them</w:t>
      </w:r>
      <w:r w:rsidR="002C1971" w:rsidRPr="00BA65B8">
        <w:rPr>
          <w:rFonts w:ascii="Georgia" w:hAnsi="Georgia"/>
        </w:rPr>
        <w:t xml:space="preserve"> (Fig. </w:t>
      </w:r>
      <w:r w:rsidR="00D56121" w:rsidRPr="00BA65B8">
        <w:rPr>
          <w:rFonts w:ascii="Georgia" w:hAnsi="Georgia"/>
        </w:rPr>
        <w:t>2</w:t>
      </w:r>
      <w:r w:rsidR="00D56121">
        <w:rPr>
          <w:rFonts w:ascii="Georgia" w:hAnsi="Georgia"/>
        </w:rPr>
        <w:t>4</w:t>
      </w:r>
      <w:r w:rsidR="002C1971" w:rsidRPr="00BA65B8">
        <w:rPr>
          <w:rFonts w:ascii="Georgia" w:hAnsi="Georgia"/>
        </w:rPr>
        <w:t>)</w:t>
      </w:r>
      <w:r w:rsidRPr="00BA65B8">
        <w:rPr>
          <w:rFonts w:ascii="Georgia" w:hAnsi="Georgia"/>
        </w:rPr>
        <w:t>. While specific values are normalized, it allows for a visual comparison of how th</w:t>
      </w:r>
      <w:r w:rsidR="00D108CB" w:rsidRPr="00BA65B8">
        <w:rPr>
          <w:rFonts w:ascii="Georgia" w:hAnsi="Georgia"/>
        </w:rPr>
        <w:t>o</w:t>
      </w:r>
      <w:r w:rsidRPr="00BA65B8">
        <w:rPr>
          <w:rFonts w:ascii="Georgia" w:hAnsi="Georgia"/>
        </w:rPr>
        <w:t>s</w:t>
      </w:r>
      <w:r w:rsidR="00D108CB" w:rsidRPr="00BA65B8">
        <w:rPr>
          <w:rFonts w:ascii="Georgia" w:hAnsi="Georgia"/>
        </w:rPr>
        <w:t>e</w:t>
      </w:r>
      <w:r w:rsidRPr="00BA65B8">
        <w:rPr>
          <w:rFonts w:ascii="Georgia" w:hAnsi="Georgia"/>
        </w:rPr>
        <w:t xml:space="preserve"> might have changed before and after dam construction for selected dams.</w:t>
      </w:r>
      <w:r w:rsidR="002D55FE" w:rsidRPr="00BA65B8">
        <w:rPr>
          <w:rFonts w:ascii="Georgia" w:hAnsi="Georgia"/>
        </w:rPr>
        <w:t xml:space="preserve"> </w:t>
      </w:r>
      <w:r w:rsidRPr="00BA65B8">
        <w:rPr>
          <w:rFonts w:ascii="Georgia" w:hAnsi="Georgia"/>
        </w:rPr>
        <w:t xml:space="preserve"> </w:t>
      </w:r>
      <w:r w:rsidR="002D55FE" w:rsidRPr="00BA65B8">
        <w:rPr>
          <w:rFonts w:ascii="Georgia" w:hAnsi="Georgia"/>
        </w:rPr>
        <w:t>Differences between normalized discharges of 2 periods are subtle, correlation</w:t>
      </w:r>
      <w:r w:rsidR="002D55FE" w:rsidRPr="00BA65B8">
        <w:rPr>
          <w:rFonts w:ascii="Georgia" w:eastAsia="Google Sans Text" w:hAnsi="Georgia" w:cstheme="minorHAnsi"/>
        </w:rPr>
        <w:t xml:space="preserve"> of discharge and PDSI for most stations has increased while PDSI values for all stations have decreased dramatically and their changes are more sensible. </w:t>
      </w:r>
      <w:r w:rsidR="000D085C" w:rsidRPr="00BA65B8">
        <w:rPr>
          <w:rFonts w:ascii="Georgia" w:eastAsia="Google Sans Text" w:hAnsi="Georgia" w:cstheme="minorHAnsi"/>
        </w:rPr>
        <w:t xml:space="preserve">As correlation between discharges and PDSIs illuminate the changes </w:t>
      </w:r>
      <w:r w:rsidR="00D56121" w:rsidRPr="00BA65B8">
        <w:rPr>
          <w:rFonts w:ascii="Georgia" w:eastAsia="Google Sans Text" w:hAnsi="Georgia" w:cstheme="minorHAnsi"/>
        </w:rPr>
        <w:t>both</w:t>
      </w:r>
      <w:r w:rsidR="000D085C" w:rsidRPr="00BA65B8">
        <w:rPr>
          <w:rFonts w:ascii="Georgia" w:eastAsia="Google Sans Text" w:hAnsi="Georgia" w:cstheme="minorHAnsi"/>
        </w:rPr>
        <w:t xml:space="preserve">, </w:t>
      </w:r>
      <w:r w:rsidR="000D085C" w:rsidRPr="00BA65B8">
        <w:rPr>
          <w:rFonts w:ascii="Georgia" w:hAnsi="Georgia"/>
        </w:rPr>
        <w:t>a</w:t>
      </w:r>
      <w:r w:rsidRPr="00BA65B8">
        <w:rPr>
          <w:rFonts w:ascii="Georgia" w:hAnsi="Georgia"/>
        </w:rPr>
        <w:t xml:space="preserve"> shift towards different correlation values after </w:t>
      </w:r>
      <w:r w:rsidR="000D085C" w:rsidRPr="00BA65B8">
        <w:rPr>
          <w:rFonts w:ascii="Georgia" w:hAnsi="Georgia"/>
        </w:rPr>
        <w:t xml:space="preserve">dam </w:t>
      </w:r>
      <w:r w:rsidRPr="00BA65B8">
        <w:rPr>
          <w:rFonts w:ascii="Georgia" w:hAnsi="Georgia"/>
        </w:rPr>
        <w:t>construction could indicate altered hydrological responses to drought.</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5"/>
        <w:gridCol w:w="7855"/>
      </w:tblGrid>
      <w:tr w:rsidR="003841F8" w:rsidRPr="00BA65B8" w14:paraId="05F82FB3" w14:textId="77777777" w:rsidTr="001D36CB">
        <w:tc>
          <w:tcPr>
            <w:tcW w:w="9360" w:type="dxa"/>
            <w:gridSpan w:val="2"/>
            <w:vAlign w:val="center"/>
          </w:tcPr>
          <w:p w14:paraId="0ED7C047" w14:textId="03C2CDB6" w:rsidR="003841F8" w:rsidRPr="00BA65B8" w:rsidRDefault="002D55FE" w:rsidP="003841F8">
            <w:pPr>
              <w:tabs>
                <w:tab w:val="left" w:pos="6960"/>
              </w:tabs>
              <w:jc w:val="center"/>
              <w:rPr>
                <w:rFonts w:ascii="Georgia" w:eastAsia="Google Sans Text" w:hAnsi="Georgia" w:cstheme="minorHAnsi"/>
              </w:rPr>
            </w:pPr>
            <w:r w:rsidRPr="00BA65B8">
              <w:rPr>
                <w:rFonts w:ascii="Georgia" w:eastAsia="Google Sans Text" w:hAnsi="Georgia" w:cstheme="minorHAnsi"/>
                <w:noProof/>
              </w:rPr>
              <w:lastRenderedPageBreak/>
              <w:drawing>
                <wp:inline distT="0" distB="0" distL="0" distR="0" wp14:anchorId="635A609C" wp14:editId="25A97053">
                  <wp:extent cx="4324864" cy="3653613"/>
                  <wp:effectExtent l="0" t="0" r="0" b="4445"/>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309" cstate="screen">
                            <a:extLst>
                              <a:ext uri="{28A0092B-C50C-407E-A947-70E740481C1C}">
                                <a14:useLocalDpi xmlns:a14="http://schemas.microsoft.com/office/drawing/2010/main"/>
                              </a:ext>
                            </a:extLst>
                          </a:blip>
                          <a:stretch>
                            <a:fillRect/>
                          </a:stretch>
                        </pic:blipFill>
                        <pic:spPr>
                          <a:xfrm>
                            <a:off x="0" y="0"/>
                            <a:ext cx="4364899" cy="3687434"/>
                          </a:xfrm>
                          <a:prstGeom prst="rect">
                            <a:avLst/>
                          </a:prstGeom>
                        </pic:spPr>
                      </pic:pic>
                    </a:graphicData>
                  </a:graphic>
                </wp:inline>
              </w:drawing>
            </w:r>
          </w:p>
        </w:tc>
      </w:tr>
      <w:tr w:rsidR="002D55FE" w:rsidRPr="00BA65B8" w14:paraId="727A400F" w14:textId="77777777" w:rsidTr="001D36CB">
        <w:tc>
          <w:tcPr>
            <w:tcW w:w="1505" w:type="dxa"/>
            <w:vAlign w:val="center"/>
          </w:tcPr>
          <w:p w14:paraId="79F2560C" w14:textId="166B282E" w:rsidR="003841F8" w:rsidRPr="00BA65B8" w:rsidRDefault="001D36CB"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1</w:t>
            </w:r>
          </w:p>
        </w:tc>
        <w:tc>
          <w:tcPr>
            <w:tcW w:w="7855" w:type="dxa"/>
            <w:vAlign w:val="center"/>
          </w:tcPr>
          <w:p w14:paraId="60DBFCB3" w14:textId="55CA11BA" w:rsidR="003841F8" w:rsidRPr="00BA65B8" w:rsidRDefault="003841F8"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Average discharge before dam construction</w:t>
            </w:r>
          </w:p>
        </w:tc>
      </w:tr>
      <w:tr w:rsidR="002D55FE" w:rsidRPr="00BA65B8" w14:paraId="129B9B25" w14:textId="77777777" w:rsidTr="001D36CB">
        <w:tc>
          <w:tcPr>
            <w:tcW w:w="1505" w:type="dxa"/>
            <w:vAlign w:val="center"/>
          </w:tcPr>
          <w:p w14:paraId="56F861E7" w14:textId="6894E14C"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2</w:t>
            </w:r>
          </w:p>
        </w:tc>
        <w:tc>
          <w:tcPr>
            <w:tcW w:w="7855" w:type="dxa"/>
            <w:vAlign w:val="center"/>
          </w:tcPr>
          <w:p w14:paraId="11D0CED6" w14:textId="4416FCAA"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discharge after dam construction</w:t>
            </w:r>
          </w:p>
        </w:tc>
      </w:tr>
      <w:tr w:rsidR="002D55FE" w:rsidRPr="00BA65B8" w14:paraId="5056B37E" w14:textId="77777777" w:rsidTr="001D36CB">
        <w:tc>
          <w:tcPr>
            <w:tcW w:w="1505" w:type="dxa"/>
            <w:vAlign w:val="center"/>
          </w:tcPr>
          <w:p w14:paraId="769BA524" w14:textId="74C4BF60"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3</w:t>
            </w:r>
          </w:p>
        </w:tc>
        <w:tc>
          <w:tcPr>
            <w:tcW w:w="7855" w:type="dxa"/>
            <w:vAlign w:val="center"/>
          </w:tcPr>
          <w:p w14:paraId="4C1B59F4"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before dam construction</w:t>
            </w:r>
          </w:p>
        </w:tc>
      </w:tr>
      <w:tr w:rsidR="002D55FE" w:rsidRPr="00BA65B8" w14:paraId="3425F090" w14:textId="77777777" w:rsidTr="001D36CB">
        <w:tc>
          <w:tcPr>
            <w:tcW w:w="1505" w:type="dxa"/>
            <w:vAlign w:val="center"/>
          </w:tcPr>
          <w:p w14:paraId="2930B80D" w14:textId="7171AA3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4</w:t>
            </w:r>
          </w:p>
        </w:tc>
        <w:tc>
          <w:tcPr>
            <w:tcW w:w="7855" w:type="dxa"/>
            <w:vAlign w:val="center"/>
          </w:tcPr>
          <w:p w14:paraId="4D1184F1"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after dam construction</w:t>
            </w:r>
          </w:p>
        </w:tc>
      </w:tr>
      <w:tr w:rsidR="002D55FE" w:rsidRPr="00BA65B8" w14:paraId="11CE928C" w14:textId="77777777" w:rsidTr="001D36CB">
        <w:tc>
          <w:tcPr>
            <w:tcW w:w="1505" w:type="dxa"/>
            <w:vAlign w:val="center"/>
          </w:tcPr>
          <w:p w14:paraId="2E8A8414" w14:textId="5AC88028"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5</w:t>
            </w:r>
          </w:p>
        </w:tc>
        <w:tc>
          <w:tcPr>
            <w:tcW w:w="7855" w:type="dxa"/>
            <w:vAlign w:val="center"/>
          </w:tcPr>
          <w:p w14:paraId="12F9BCD9" w14:textId="556E87CC"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before dam construction</w:t>
            </w:r>
          </w:p>
        </w:tc>
      </w:tr>
      <w:tr w:rsidR="002D55FE" w:rsidRPr="00BA65B8" w14:paraId="3A540FAB" w14:textId="77777777" w:rsidTr="001D36CB">
        <w:tc>
          <w:tcPr>
            <w:tcW w:w="1505" w:type="dxa"/>
            <w:vAlign w:val="center"/>
          </w:tcPr>
          <w:p w14:paraId="3CD8C3CD" w14:textId="0CAD922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6</w:t>
            </w:r>
          </w:p>
        </w:tc>
        <w:tc>
          <w:tcPr>
            <w:tcW w:w="7855" w:type="dxa"/>
            <w:vAlign w:val="center"/>
          </w:tcPr>
          <w:p w14:paraId="62DC5920" w14:textId="0C5C8E41"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after dam construction</w:t>
            </w:r>
          </w:p>
        </w:tc>
      </w:tr>
    </w:tbl>
    <w:p w14:paraId="144826CA" w14:textId="77777777" w:rsidR="00FE68DF" w:rsidRPr="00BA65B8" w:rsidRDefault="00FE68DF" w:rsidP="00FE68DF">
      <w:pPr>
        <w:tabs>
          <w:tab w:val="left" w:pos="6960"/>
        </w:tabs>
        <w:rPr>
          <w:rFonts w:ascii="Georgia" w:eastAsia="Google Sans Text" w:hAnsi="Georgia" w:cstheme="minorHAnsi"/>
        </w:rPr>
      </w:pPr>
      <w:r w:rsidRPr="00BA65B8">
        <w:rPr>
          <w:rFonts w:ascii="Georgia" w:eastAsia="Google Sans Text" w:hAnsi="Georgia" w:cstheme="minorHAnsi"/>
        </w:rPr>
        <w:tab/>
      </w:r>
    </w:p>
    <w:p w14:paraId="6E056D17" w14:textId="4897EF01" w:rsidR="00FE68DF" w:rsidRPr="00BA65B8" w:rsidRDefault="00F537EB" w:rsidP="00067F14">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hAnsi="Georgia"/>
        </w:rPr>
        <w:t xml:space="preserve">Fig. </w:t>
      </w:r>
      <w:r w:rsidR="00D56121" w:rsidRPr="00BA65B8">
        <w:rPr>
          <w:rFonts w:ascii="Georgia" w:hAnsi="Georgia"/>
        </w:rPr>
        <w:t>2</w:t>
      </w:r>
      <w:r w:rsidR="00D56121">
        <w:rPr>
          <w:rFonts w:ascii="Georgia" w:hAnsi="Georgia"/>
        </w:rPr>
        <w:t>4</w:t>
      </w:r>
      <w:r w:rsidRPr="00BA65B8">
        <w:rPr>
          <w:rFonts w:ascii="Georgia" w:hAnsi="Georgia"/>
        </w:rPr>
        <w:t xml:space="preserve">. Radar chart illustrating </w:t>
      </w:r>
      <w:r w:rsidR="008E3B58" w:rsidRPr="00BA65B8">
        <w:rPr>
          <w:rFonts w:ascii="Georgia" w:hAnsi="Georgia"/>
        </w:rPr>
        <w:t>average</w:t>
      </w:r>
      <w:r w:rsidRPr="00BA65B8">
        <w:rPr>
          <w:rFonts w:ascii="Georgia" w:hAnsi="Georgia"/>
        </w:rPr>
        <w:t xml:space="preserve"> discharges </w:t>
      </w:r>
      <w:r w:rsidR="008E3B58" w:rsidRPr="00BA65B8">
        <w:rPr>
          <w:rFonts w:ascii="Georgia" w:hAnsi="Georgia"/>
        </w:rPr>
        <w:t>and</w:t>
      </w:r>
      <w:r w:rsidRPr="00BA65B8">
        <w:rPr>
          <w:rFonts w:ascii="Georgia" w:hAnsi="Georgia"/>
        </w:rPr>
        <w:t xml:space="preserve"> PDISs </w:t>
      </w:r>
      <w:r w:rsidR="00EA4639" w:rsidRPr="00BA65B8">
        <w:rPr>
          <w:rFonts w:ascii="Georgia" w:hAnsi="Georgia"/>
        </w:rPr>
        <w:t>as well as</w:t>
      </w:r>
      <w:r w:rsidRPr="00BA65B8">
        <w:rPr>
          <w:rFonts w:ascii="Georgia" w:hAnsi="Georgia"/>
        </w:rPr>
        <w:t xml:space="preserve"> their correlations for </w:t>
      </w:r>
      <w:r w:rsidR="00B74441">
        <w:rPr>
          <w:rFonts w:ascii="Georgia" w:hAnsi="Georgia"/>
        </w:rPr>
        <w:t>close-dam</w:t>
      </w:r>
      <w:r w:rsidRPr="00BA65B8">
        <w:rPr>
          <w:rFonts w:ascii="Georgia" w:hAnsi="Georgia"/>
        </w:rPr>
        <w:t xml:space="preserve"> stations</w:t>
      </w:r>
      <w:r w:rsidR="008E3B58" w:rsidRPr="00BA65B8">
        <w:rPr>
          <w:rFonts w:ascii="Georgia" w:hAnsi="Georgia"/>
        </w:rPr>
        <w:t xml:space="preserve"> thorough before and after dam construction</w:t>
      </w:r>
      <w:r w:rsidR="00067F14" w:rsidRPr="00BA65B8">
        <w:rPr>
          <w:rFonts w:ascii="Georgia" w:hAnsi="Georgia"/>
        </w:rPr>
        <w:t>.</w:t>
      </w:r>
    </w:p>
    <w:p w14:paraId="246F20AC" w14:textId="50F6E4F9" w:rsidR="00653A2A" w:rsidRPr="00BA65B8" w:rsidRDefault="00E54E17" w:rsidP="00DF6FFC">
      <w:pPr>
        <w:pBdr>
          <w:top w:val="nil"/>
          <w:left w:val="nil"/>
          <w:bottom w:val="nil"/>
          <w:right w:val="nil"/>
          <w:between w:val="nil"/>
        </w:pBdr>
        <w:spacing w:after="240" w:line="275" w:lineRule="auto"/>
        <w:jc w:val="lowKashida"/>
        <w:rPr>
          <w:rFonts w:ascii="Georgia" w:hAnsi="Georgia"/>
          <w:bCs/>
        </w:rPr>
      </w:pPr>
      <w:r w:rsidRPr="00BA65B8">
        <w:rPr>
          <w:rFonts w:ascii="Georgia" w:eastAsia="Google Sans Text" w:hAnsi="Georgia" w:cstheme="minorHAnsi"/>
          <w:color w:val="1B1C1D"/>
        </w:rPr>
        <w:t xml:space="preserve">The differentiated results observed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sampling stations provide a more nuanced understanding of the impacts of damming and climate change on</w:t>
      </w:r>
      <w:r w:rsidR="006770AA" w:rsidRPr="00BA65B8">
        <w:rPr>
          <w:rFonts w:ascii="Georgia" w:eastAsia="Google Sans Text" w:hAnsi="Georgia" w:cstheme="minorHAnsi"/>
          <w:color w:val="1B1C1D"/>
        </w:rPr>
        <w:t xml:space="preserve"> river flow in</w:t>
      </w:r>
      <w:r w:rsidRPr="00BA65B8">
        <w:rPr>
          <w:rFonts w:ascii="Georgia" w:eastAsia="Google Sans Text" w:hAnsi="Georgia" w:cstheme="minorHAnsi"/>
          <w:color w:val="1B1C1D"/>
        </w:rPr>
        <w:t xml:space="preserve"> </w:t>
      </w:r>
      <w:r w:rsidR="002763B4"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The significantly higher discharge reductions and more immediate alterations in seasonal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strongly indicate the direct and substantial impact of dam operations on the local hydrology. The timing of change points at these stations, closely aligning with the commencement of major dam operations, further supports this conclusion.</w:t>
      </w:r>
      <w:r w:rsidR="002763B4"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The far-from-dam stations, while also experiencing discharge reductions and altered seasonality, exhibited a more gradual decline and a strong </w:t>
      </w:r>
      <w:r w:rsidR="006770AA" w:rsidRPr="00BA65B8">
        <w:rPr>
          <w:rFonts w:ascii="Georgia" w:eastAsia="Google Sans Text" w:hAnsi="Georgia" w:cstheme="minorHAnsi"/>
          <w:color w:val="1B1C1D"/>
        </w:rPr>
        <w:t xml:space="preserve">and homogenous </w:t>
      </w:r>
      <w:r w:rsidRPr="00BA65B8">
        <w:rPr>
          <w:rFonts w:ascii="Georgia" w:eastAsia="Google Sans Text" w:hAnsi="Georgia" w:cstheme="minorHAnsi"/>
          <w:color w:val="1B1C1D"/>
        </w:rPr>
        <w:t>correlation</w:t>
      </w:r>
      <w:r w:rsidR="006770AA"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with the PDSI, suggesting a </w:t>
      </w:r>
      <w:r w:rsidR="006770AA" w:rsidRPr="00BA65B8">
        <w:rPr>
          <w:rFonts w:ascii="Georgia" w:eastAsia="Google Sans Text" w:hAnsi="Georgia" w:cstheme="minorHAnsi"/>
          <w:color w:val="1B1C1D"/>
        </w:rPr>
        <w:t>similar</w:t>
      </w:r>
      <w:r w:rsidRPr="00BA65B8">
        <w:rPr>
          <w:rFonts w:ascii="Georgia" w:eastAsia="Google Sans Text" w:hAnsi="Georgia" w:cstheme="minorHAnsi"/>
          <w:color w:val="1B1C1D"/>
        </w:rPr>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The findings highlight the importance of considering the spatial scale </w:t>
      </w:r>
      <w:r w:rsidRPr="00BA65B8">
        <w:rPr>
          <w:rFonts w:ascii="Georgia" w:eastAsia="Google Sans Text" w:hAnsi="Georgia" w:cstheme="minorHAnsi"/>
          <w:color w:val="1B1C1D"/>
        </w:rPr>
        <w:lastRenderedPageBreak/>
        <w:t>when assessing the impacts of damming on river discharge. While the immediate effects are most pronounced near the dams, the consequences extend throughout the river basin, interacting with and potentially exacerbating the impacts of climate change (</w:t>
      </w:r>
      <w:bookmarkStart w:id="1569" w:name="_Hlk200014928"/>
      <w:proofErr w:type="spellStart"/>
      <w:r w:rsidR="003053F6" w:rsidRPr="00BA65B8">
        <w:rPr>
          <w:rFonts w:ascii="Georgia" w:eastAsia="Google Sans Text" w:hAnsi="Georgia" w:cstheme="minorHAnsi"/>
          <w:color w:val="1B1C1D"/>
        </w:rPr>
        <w:t>Altinbilek</w:t>
      </w:r>
      <w:proofErr w:type="spellEnd"/>
      <w:r w:rsidRPr="00BA65B8">
        <w:rPr>
          <w:rFonts w:ascii="Georgia" w:eastAsia="Google Sans Text" w:hAnsi="Georgia" w:cstheme="minorHAnsi"/>
          <w:color w:val="1B1C1D"/>
        </w:rPr>
        <w:t>, 20</w:t>
      </w:r>
      <w:r w:rsidR="003053F6" w:rsidRPr="00BA65B8">
        <w:rPr>
          <w:rFonts w:ascii="Georgia" w:eastAsia="Google Sans Text" w:hAnsi="Georgia" w:cstheme="minorHAnsi"/>
          <w:color w:val="1B1C1D"/>
        </w:rPr>
        <w:t>0</w:t>
      </w:r>
      <w:bookmarkEnd w:id="1569"/>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BA65B8">
        <w:rPr>
          <w:rFonts w:ascii="Georgia" w:eastAsia="Google Sans Text" w:hAnsi="Georgia" w:cstheme="minorHAnsi"/>
          <w:color w:val="1B1C1D"/>
        </w:rPr>
        <w:t>TEB</w:t>
      </w:r>
      <w:r w:rsidRPr="00BA65B8">
        <w:rPr>
          <w:rFonts w:ascii="Georgia" w:eastAsia="Google Sans Text" w:hAnsi="Georgia" w:cstheme="minorHAnsi"/>
          <w:color w:val="1B1C1D"/>
        </w:rPr>
        <w:t>, emphasizing the need for integrated strategies that account for both the localized impacts of damming and the broader regional effects of climate change.</w:t>
      </w:r>
      <w:r w:rsidR="00DF6FFC">
        <w:rPr>
          <w:rFonts w:ascii="Georgia" w:hAnsi="Georgia" w:cstheme="minorHAnsi"/>
          <w:bCs/>
        </w:rPr>
        <w:t xml:space="preserve"> </w:t>
      </w:r>
      <w:r w:rsidR="0056030A" w:rsidRPr="00BA65B8">
        <w:rPr>
          <w:rFonts w:ascii="Georgia" w:hAnsi="Georgia" w:cstheme="minorHAnsi"/>
          <w:bCs/>
        </w:rPr>
        <w:t xml:space="preserve">Fig. </w:t>
      </w:r>
      <w:r w:rsidR="00D56121" w:rsidRPr="00BA65B8">
        <w:rPr>
          <w:rFonts w:ascii="Georgia" w:hAnsi="Georgia" w:cstheme="minorHAnsi"/>
          <w:bCs/>
        </w:rPr>
        <w:t>2</w:t>
      </w:r>
      <w:r w:rsidR="00D56121">
        <w:rPr>
          <w:rFonts w:ascii="Georgia" w:hAnsi="Georgia" w:cstheme="minorHAnsi"/>
          <w:bCs/>
        </w:rPr>
        <w:t>5</w:t>
      </w:r>
      <w:r w:rsidR="00D56121" w:rsidRPr="00BA65B8">
        <w:rPr>
          <w:rFonts w:ascii="Georgia" w:hAnsi="Georgia" w:cstheme="minorHAnsi"/>
          <w:bCs/>
        </w:rPr>
        <w:t xml:space="preserve"> </w:t>
      </w:r>
      <w:r w:rsidR="0056030A" w:rsidRPr="00BA65B8">
        <w:rPr>
          <w:rFonts w:ascii="Georgia" w:hAnsi="Georgia" w:cstheme="minorHAnsi"/>
          <w:bCs/>
        </w:rPr>
        <w:t xml:space="preserve">demonstrates average discharges thorough 2 periods for </w:t>
      </w:r>
      <w:r w:rsidR="00B74441">
        <w:rPr>
          <w:rFonts w:ascii="Georgia" w:hAnsi="Georgia" w:cstheme="minorHAnsi"/>
          <w:bCs/>
        </w:rPr>
        <w:t>close-dam</w:t>
      </w:r>
      <w:r w:rsidR="0056030A" w:rsidRPr="00BA65B8">
        <w:rPr>
          <w:rFonts w:ascii="Georgia" w:hAnsi="Georgia" w:cstheme="minorHAnsi"/>
          <w:bCs/>
        </w:rPr>
        <w:t xml:space="preserve"> stations regarding the functionality of their corresponding dams. The main types </w:t>
      </w:r>
      <w:r w:rsidR="00C53149" w:rsidRPr="00BA65B8">
        <w:rPr>
          <w:rFonts w:ascii="Georgia" w:hAnsi="Georgia" w:cstheme="minorHAnsi"/>
          <w:bCs/>
        </w:rPr>
        <w:t>include</w:t>
      </w:r>
      <w:r w:rsidR="0056030A" w:rsidRPr="00BA65B8">
        <w:rPr>
          <w:rFonts w:ascii="Georgia" w:hAnsi="Georgia" w:cstheme="minorHAnsi"/>
          <w:bCs/>
        </w:rPr>
        <w:t xml:space="preserve"> hybrid, irrigation, and </w:t>
      </w:r>
      <w:r w:rsidR="00412F18" w:rsidRPr="00BA65B8">
        <w:rPr>
          <w:rFonts w:ascii="Georgia" w:hAnsi="Georgia" w:cstheme="minorHAnsi"/>
          <w:bCs/>
        </w:rPr>
        <w:t>hydropower</w:t>
      </w:r>
      <w:r w:rsidR="0056030A" w:rsidRPr="00BA65B8">
        <w:rPr>
          <w:rFonts w:ascii="Georgia" w:hAnsi="Georgia" w:cstheme="minorHAnsi"/>
          <w:bCs/>
        </w:rPr>
        <w:t xml:space="preserve"> dams. </w:t>
      </w:r>
      <w:r w:rsidR="0056030A" w:rsidRPr="00BA65B8">
        <w:rPr>
          <w:rFonts w:ascii="Georgia" w:hAnsi="Georgia"/>
          <w:bCs/>
        </w:rPr>
        <w:t xml:space="preserve">Average </w:t>
      </w:r>
      <w:r w:rsidR="00653A2A" w:rsidRPr="00BA65B8">
        <w:rPr>
          <w:rFonts w:ascii="Georgia" w:hAnsi="Georgia"/>
          <w:bCs/>
        </w:rPr>
        <w:t xml:space="preserve">discharge </w:t>
      </w:r>
      <w:r w:rsidR="00C53149" w:rsidRPr="00BA65B8">
        <w:rPr>
          <w:rFonts w:ascii="Georgia" w:hAnsi="Georgia"/>
          <w:bCs/>
        </w:rPr>
        <w:t>decreased</w:t>
      </w:r>
      <w:r w:rsidR="00653A2A" w:rsidRPr="00BA65B8">
        <w:rPr>
          <w:rFonts w:ascii="Georgia" w:hAnsi="Georgia"/>
          <w:bCs/>
        </w:rPr>
        <w:t xml:space="preserve"> after construction for </w:t>
      </w:r>
      <w:r w:rsidR="00C53149" w:rsidRPr="00BA65B8">
        <w:rPr>
          <w:rFonts w:ascii="Georgia" w:hAnsi="Georgia"/>
          <w:bCs/>
        </w:rPr>
        <w:t>all</w:t>
      </w:r>
      <w:r w:rsidR="00653A2A" w:rsidRPr="00BA65B8">
        <w:rPr>
          <w:rFonts w:ascii="Georgia" w:hAnsi="Georgia"/>
          <w:bCs/>
        </w:rPr>
        <w:t xml:space="preserve"> dam</w:t>
      </w:r>
      <w:r w:rsidR="00C53149" w:rsidRPr="00BA65B8">
        <w:rPr>
          <w:rFonts w:ascii="Georgia" w:hAnsi="Georgia"/>
          <w:bCs/>
        </w:rPr>
        <w:t xml:space="preserve"> type</w:t>
      </w:r>
      <w:r w:rsidR="00653A2A" w:rsidRPr="00BA65B8">
        <w:rPr>
          <w:rFonts w:ascii="Georgia" w:hAnsi="Georgia"/>
          <w:bCs/>
        </w:rPr>
        <w:t>s</w:t>
      </w:r>
      <w:r w:rsidR="00E640C4" w:rsidRPr="00BA65B8">
        <w:rPr>
          <w:rFonts w:ascii="Georgia" w:hAnsi="Georgia"/>
          <w:bCs/>
        </w:rPr>
        <w:t>.</w:t>
      </w:r>
      <w:r w:rsidR="00FF7AF4" w:rsidRPr="00BA65B8">
        <w:rPr>
          <w:rFonts w:ascii="Georgia" w:hAnsi="Georgia"/>
          <w:bCs/>
        </w:rPr>
        <w:t xml:space="preserve"> This suggests that the primary consequent of the dam is influencing of the downstream discharge patterns. </w:t>
      </w:r>
      <w:r w:rsidR="00E640C4" w:rsidRPr="00BA65B8">
        <w:rPr>
          <w:rFonts w:ascii="Georgia" w:hAnsi="Georgia"/>
          <w:bCs/>
        </w:rPr>
        <w:t>Although</w:t>
      </w:r>
      <w:r w:rsidR="00C53149" w:rsidRPr="00BA65B8">
        <w:rPr>
          <w:rFonts w:ascii="Georgia" w:hAnsi="Georgia"/>
          <w:bCs/>
        </w:rPr>
        <w:t xml:space="preserve"> reduction of discharge </w:t>
      </w:r>
      <w:r w:rsidR="00E640C4" w:rsidRPr="00BA65B8">
        <w:rPr>
          <w:rFonts w:ascii="Georgia" w:hAnsi="Georgia"/>
          <w:bCs/>
        </w:rPr>
        <w:t>conducted</w:t>
      </w:r>
      <w:r w:rsidR="00C53149" w:rsidRPr="00BA65B8">
        <w:rPr>
          <w:rFonts w:ascii="Georgia" w:hAnsi="Georgia"/>
          <w:bCs/>
        </w:rPr>
        <w:t xml:space="preserve"> by irrigation dams were more than other</w:t>
      </w:r>
      <w:r w:rsidR="00C53149" w:rsidRPr="00BA65B8">
        <w:rPr>
          <w:rFonts w:ascii="Georgia" w:hAnsi="Georgia" w:cstheme="minorHAnsi"/>
          <w:bCs/>
        </w:rPr>
        <w:t xml:space="preserve"> dams because</w:t>
      </w:r>
      <w:r w:rsidR="00E640C4" w:rsidRPr="00BA65B8">
        <w:rPr>
          <w:rFonts w:ascii="Georgia" w:hAnsi="Georgia" w:cstheme="minorHAnsi"/>
          <w:bCs/>
        </w:rPr>
        <w:t xml:space="preserve">, but the decreasing role </w:t>
      </w:r>
      <w:r w:rsidR="001F2A95" w:rsidRPr="00BA65B8">
        <w:rPr>
          <w:rFonts w:ascii="Georgia" w:hAnsi="Georgia" w:cstheme="minorHAnsi"/>
          <w:bCs/>
        </w:rPr>
        <w:t xml:space="preserve">of </w:t>
      </w:r>
      <w:r w:rsidR="00412F18" w:rsidRPr="00BA65B8">
        <w:rPr>
          <w:rFonts w:ascii="Georgia" w:hAnsi="Georgia" w:cstheme="minorHAnsi"/>
          <w:bCs/>
        </w:rPr>
        <w:t>hydropower</w:t>
      </w:r>
      <w:r w:rsidR="00E640C4" w:rsidRPr="00BA65B8">
        <w:rPr>
          <w:rFonts w:ascii="Georgia" w:hAnsi="Georgia" w:cstheme="minorHAnsi"/>
          <w:bCs/>
        </w:rPr>
        <w:t xml:space="preserve"> dams were more substantial because of their volumes</w:t>
      </w:r>
      <w:r w:rsidR="00E640C4" w:rsidRPr="00BA65B8">
        <w:rPr>
          <w:rFonts w:ascii="Georgia" w:hAnsi="Georgia"/>
          <w:bCs/>
        </w:rPr>
        <w:t xml:space="preserve">. </w:t>
      </w:r>
    </w:p>
    <w:p w14:paraId="1BEEFA2A" w14:textId="741EDCB3" w:rsidR="00A37EE0" w:rsidRPr="00BA65B8" w:rsidRDefault="00F54548" w:rsidP="008521E7">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5F05AD65" wp14:editId="25576AD0">
            <wp:extent cx="3871783" cy="2202284"/>
            <wp:effectExtent l="0" t="0" r="0" b="762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310" cstate="screen">
                      <a:extLst>
                        <a:ext uri="{28A0092B-C50C-407E-A947-70E740481C1C}">
                          <a14:useLocalDpi xmlns:a14="http://schemas.microsoft.com/office/drawing/2010/main"/>
                        </a:ext>
                      </a:extLst>
                    </a:blip>
                    <a:srcRect/>
                    <a:stretch>
                      <a:fillRect/>
                    </a:stretch>
                  </pic:blipFill>
                  <pic:spPr bwMode="auto">
                    <a:xfrm>
                      <a:off x="0" y="0"/>
                      <a:ext cx="3900237" cy="2218469"/>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64D6E2F7" w:rsidR="00A37EE0" w:rsidRDefault="00D8585A" w:rsidP="00EA4639">
      <w:pPr>
        <w:pBdr>
          <w:top w:val="nil"/>
          <w:left w:val="nil"/>
          <w:bottom w:val="nil"/>
          <w:right w:val="nil"/>
          <w:between w:val="nil"/>
        </w:pBdr>
        <w:spacing w:after="240" w:line="275" w:lineRule="auto"/>
        <w:jc w:val="center"/>
        <w:rPr>
          <w:ins w:id="1570" w:author="MartaAbkhiz" w:date="2025-09-28T23:39:00Z"/>
          <w:rFonts w:ascii="Georgia" w:hAnsi="Georgia" w:cstheme="minorHAnsi"/>
          <w:bCs/>
          <w:rtl/>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5</w:t>
      </w:r>
      <w:r w:rsidRPr="00BA65B8">
        <w:rPr>
          <w:rFonts w:ascii="Georgia" w:eastAsia="Google Sans Text" w:hAnsi="Georgia" w:cstheme="minorHAnsi"/>
          <w:bCs/>
          <w:color w:val="1B1C1D"/>
        </w:rPr>
        <w:t xml:space="preserve">. </w:t>
      </w:r>
      <w:r w:rsidRPr="00BA65B8">
        <w:rPr>
          <w:rFonts w:ascii="Georgia" w:hAnsi="Georgia" w:cstheme="minorHAnsi"/>
          <w:bCs/>
        </w:rPr>
        <w:t xml:space="preserve">Average discharge before and after dam constructions for </w:t>
      </w:r>
      <w:r w:rsidR="00B74441">
        <w:rPr>
          <w:rFonts w:ascii="Georgia" w:hAnsi="Georgia" w:cstheme="minorHAnsi"/>
          <w:bCs/>
        </w:rPr>
        <w:t>close-dam</w:t>
      </w:r>
      <w:r w:rsidRPr="00BA65B8">
        <w:rPr>
          <w:rFonts w:ascii="Georgia" w:hAnsi="Georgia" w:cstheme="minorHAnsi"/>
          <w:bCs/>
        </w:rPr>
        <w:t xml:space="preserve"> stations </w:t>
      </w:r>
      <w:r w:rsidR="00A30A21" w:rsidRPr="00BA65B8">
        <w:rPr>
          <w:rFonts w:ascii="Georgia" w:hAnsi="Georgia" w:cstheme="minorHAnsi"/>
          <w:bCs/>
        </w:rPr>
        <w:t>regarding the dam</w:t>
      </w:r>
      <w:r w:rsidR="001F471A" w:rsidRPr="00BA65B8">
        <w:rPr>
          <w:rFonts w:ascii="Georgia" w:hAnsi="Georgia" w:cstheme="minorHAnsi"/>
          <w:bCs/>
        </w:rPr>
        <w:t xml:space="preserve"> function</w:t>
      </w:r>
      <w:r w:rsidR="00A30A21" w:rsidRPr="00BA65B8">
        <w:rPr>
          <w:rFonts w:ascii="Georgia" w:hAnsi="Georgia" w:cstheme="minorHAnsi"/>
          <w:bCs/>
        </w:rPr>
        <w:t xml:space="preserve">s </w:t>
      </w:r>
    </w:p>
    <w:tbl>
      <w:tblPr>
        <w:tblStyle w:val="TableGrid"/>
        <w:tblW w:w="12060" w:type="dxa"/>
        <w:tblInd w:w="-1355" w:type="dxa"/>
        <w:tblLayout w:type="fixed"/>
        <w:tblLook w:val="04A0" w:firstRow="1" w:lastRow="0" w:firstColumn="1" w:lastColumn="0" w:noHBand="0" w:noVBand="1"/>
        <w:tblPrChange w:id="1571" w:author="Mosen Bakhtiari" w:date="2025-10-10T20:06:00Z">
          <w:tblPr>
            <w:tblStyle w:val="TableGrid"/>
            <w:tblW w:w="12060" w:type="dxa"/>
            <w:tblInd w:w="-1355" w:type="dxa"/>
            <w:tblLayout w:type="fixed"/>
            <w:tblLook w:val="04A0" w:firstRow="1" w:lastRow="0" w:firstColumn="1" w:lastColumn="0" w:noHBand="0" w:noVBand="1"/>
          </w:tblPr>
        </w:tblPrChange>
      </w:tblPr>
      <w:tblGrid>
        <w:gridCol w:w="3960"/>
        <w:gridCol w:w="720"/>
        <w:gridCol w:w="3420"/>
        <w:gridCol w:w="3960"/>
        <w:tblGridChange w:id="1572">
          <w:tblGrid>
            <w:gridCol w:w="3960"/>
            <w:gridCol w:w="720"/>
            <w:gridCol w:w="3420"/>
            <w:gridCol w:w="85"/>
            <w:gridCol w:w="3875"/>
          </w:tblGrid>
        </w:tblGridChange>
      </w:tblGrid>
      <w:tr w:rsidR="00142BF6" w14:paraId="4783148F" w14:textId="77777777" w:rsidTr="00142BF6">
        <w:trPr>
          <w:ins w:id="1573" w:author="MartaAbkhiz" w:date="2025-09-28T23:39:00Z"/>
        </w:trPr>
        <w:tc>
          <w:tcPr>
            <w:tcW w:w="3960" w:type="dxa"/>
            <w:vAlign w:val="center"/>
            <w:tcPrChange w:id="1574" w:author="Mosen Bakhtiari" w:date="2025-10-10T20:06:00Z">
              <w:tcPr>
                <w:tcW w:w="3960" w:type="dxa"/>
                <w:vAlign w:val="center"/>
              </w:tcPr>
            </w:tcPrChange>
          </w:tcPr>
          <w:p w14:paraId="774AC8B7" w14:textId="4872C25E" w:rsidR="00142BF6" w:rsidRDefault="00142BF6" w:rsidP="00E11C06">
            <w:pPr>
              <w:spacing w:after="240" w:line="275" w:lineRule="auto"/>
              <w:jc w:val="center"/>
              <w:rPr>
                <w:ins w:id="1575" w:author="MartaAbkhiz" w:date="2025-09-28T23:39:00Z"/>
                <w:rFonts w:ascii="Georgia" w:hAnsi="Georgia" w:cstheme="minorHAnsi"/>
                <w:bCs/>
              </w:rPr>
            </w:pPr>
            <w:ins w:id="1576" w:author="MartaAbkhiz" w:date="2025-09-28T23:39:00Z">
              <w:r w:rsidRPr="003A3611">
                <w:rPr>
                  <w:rFonts w:eastAsia="Google Sans Text" w:cstheme="minorHAnsi"/>
                  <w:b/>
                  <w:noProof/>
                  <w:color w:val="1B1C1D"/>
                  <w:sz w:val="24"/>
                  <w:szCs w:val="24"/>
                </w:rPr>
                <w:drawing>
                  <wp:inline distT="0" distB="0" distL="0" distR="0" wp14:anchorId="759769E9" wp14:editId="4800058B">
                    <wp:extent cx="2376152" cy="1381012"/>
                    <wp:effectExtent l="0" t="0" r="5715" b="0"/>
                    <wp:docPr id="15779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311" cstate="screen">
                              <a:extLst>
                                <a:ext uri="{28A0092B-C50C-407E-A947-70E740481C1C}">
                                  <a14:useLocalDpi xmlns:a14="http://schemas.microsoft.com/office/drawing/2010/main"/>
                                </a:ext>
                              </a:extLst>
                            </a:blip>
                            <a:stretch>
                              <a:fillRect/>
                            </a:stretch>
                          </pic:blipFill>
                          <pic:spPr>
                            <a:xfrm>
                              <a:off x="0" y="0"/>
                              <a:ext cx="2404771" cy="1397645"/>
                            </a:xfrm>
                            <a:prstGeom prst="rect">
                              <a:avLst/>
                            </a:prstGeom>
                          </pic:spPr>
                        </pic:pic>
                      </a:graphicData>
                    </a:graphic>
                  </wp:inline>
                </w:drawing>
              </w:r>
            </w:ins>
          </w:p>
        </w:tc>
        <w:tc>
          <w:tcPr>
            <w:tcW w:w="4140" w:type="dxa"/>
            <w:gridSpan w:val="2"/>
            <w:vAlign w:val="center"/>
            <w:tcPrChange w:id="1577" w:author="Mosen Bakhtiari" w:date="2025-10-10T20:06:00Z">
              <w:tcPr>
                <w:tcW w:w="4225" w:type="dxa"/>
                <w:gridSpan w:val="3"/>
                <w:vAlign w:val="center"/>
              </w:tcPr>
            </w:tcPrChange>
          </w:tcPr>
          <w:p w14:paraId="0B0309BF" w14:textId="5006B6A0" w:rsidR="00142BF6" w:rsidRDefault="00142BF6" w:rsidP="00E11C06">
            <w:pPr>
              <w:spacing w:after="240" w:line="275" w:lineRule="auto"/>
              <w:jc w:val="center"/>
              <w:rPr>
                <w:ins w:id="1578" w:author="MartaAbkhiz" w:date="2025-09-28T23:39:00Z"/>
                <w:rFonts w:ascii="Georgia" w:hAnsi="Georgia" w:cstheme="minorHAnsi"/>
                <w:bCs/>
              </w:rPr>
            </w:pPr>
            <w:ins w:id="1579" w:author="MartaAbkhiz" w:date="2025-09-28T23:40:00Z">
              <w:r w:rsidRPr="00BA65B8">
                <w:rPr>
                  <w:rFonts w:ascii="Georgia" w:eastAsia="Google Sans Text" w:hAnsi="Georgia" w:cstheme="minorHAnsi"/>
                  <w:noProof/>
                </w:rPr>
                <w:drawing>
                  <wp:inline distT="0" distB="0" distL="0" distR="0" wp14:anchorId="75A0C196" wp14:editId="7A16FBA2">
                    <wp:extent cx="2568786" cy="2170091"/>
                    <wp:effectExtent l="0" t="0" r="3175" b="1905"/>
                    <wp:docPr id="2768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312" cstate="screen">
                              <a:extLst>
                                <a:ext uri="{28A0092B-C50C-407E-A947-70E740481C1C}">
                                  <a14:useLocalDpi xmlns:a14="http://schemas.microsoft.com/office/drawing/2010/main"/>
                                </a:ext>
                              </a:extLst>
                            </a:blip>
                            <a:stretch>
                              <a:fillRect/>
                            </a:stretch>
                          </pic:blipFill>
                          <pic:spPr>
                            <a:xfrm>
                              <a:off x="0" y="0"/>
                              <a:ext cx="2616397" cy="2210312"/>
                            </a:xfrm>
                            <a:prstGeom prst="rect">
                              <a:avLst/>
                            </a:prstGeom>
                          </pic:spPr>
                        </pic:pic>
                      </a:graphicData>
                    </a:graphic>
                  </wp:inline>
                </w:drawing>
              </w:r>
            </w:ins>
          </w:p>
        </w:tc>
        <w:tc>
          <w:tcPr>
            <w:tcW w:w="3960" w:type="dxa"/>
            <w:vAlign w:val="center"/>
            <w:tcPrChange w:id="1580" w:author="Mosen Bakhtiari" w:date="2025-10-10T20:06:00Z">
              <w:tcPr>
                <w:tcW w:w="3875" w:type="dxa"/>
                <w:vAlign w:val="center"/>
              </w:tcPr>
            </w:tcPrChange>
          </w:tcPr>
          <w:p w14:paraId="0E99A235" w14:textId="407BA559" w:rsidR="00142BF6" w:rsidRDefault="00142BF6" w:rsidP="00E11C06">
            <w:pPr>
              <w:spacing w:after="240" w:line="275" w:lineRule="auto"/>
              <w:jc w:val="center"/>
              <w:rPr>
                <w:ins w:id="1581" w:author="MartaAbkhiz" w:date="2025-09-28T23:39:00Z"/>
                <w:rFonts w:ascii="Georgia" w:hAnsi="Georgia" w:cstheme="minorHAnsi"/>
                <w:bCs/>
              </w:rPr>
            </w:pPr>
            <w:ins w:id="1582" w:author="MartaAbkhiz" w:date="2025-09-28T23:40:00Z">
              <w:r w:rsidRPr="00BA65B8">
                <w:rPr>
                  <w:rFonts w:ascii="Georgia" w:eastAsia="Google Sans Text" w:hAnsi="Georgia" w:cstheme="minorHAnsi"/>
                  <w:noProof/>
                  <w:color w:val="1B1C1D"/>
                </w:rPr>
                <w:drawing>
                  <wp:inline distT="0" distB="0" distL="0" distR="0" wp14:anchorId="6283182E" wp14:editId="0E03BC1F">
                    <wp:extent cx="2390347" cy="1359638"/>
                    <wp:effectExtent l="0" t="0" r="0" b="0"/>
                    <wp:docPr id="12294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313" cstate="screen">
                              <a:extLst>
                                <a:ext uri="{28A0092B-C50C-407E-A947-70E740481C1C}">
                                  <a14:useLocalDpi xmlns:a14="http://schemas.microsoft.com/office/drawing/2010/main"/>
                                </a:ext>
                              </a:extLst>
                            </a:blip>
                            <a:srcRect/>
                            <a:stretch>
                              <a:fillRect/>
                            </a:stretch>
                          </pic:blipFill>
                          <pic:spPr bwMode="auto">
                            <a:xfrm>
                              <a:off x="0" y="0"/>
                              <a:ext cx="2447843" cy="1392342"/>
                            </a:xfrm>
                            <a:prstGeom prst="rect">
                              <a:avLst/>
                            </a:prstGeom>
                            <a:ln>
                              <a:noFill/>
                            </a:ln>
                            <a:extLst>
                              <a:ext uri="{53640926-AAD7-44D8-BBD7-CCE9431645EC}">
                                <a14:shadowObscured xmlns:a14="http://schemas.microsoft.com/office/drawing/2010/main"/>
                              </a:ext>
                            </a:extLst>
                          </pic:spPr>
                        </pic:pic>
                      </a:graphicData>
                    </a:graphic>
                  </wp:inline>
                </w:drawing>
              </w:r>
            </w:ins>
          </w:p>
        </w:tc>
      </w:tr>
      <w:tr w:rsidR="00142BF6" w14:paraId="01F47A2D" w14:textId="77777777" w:rsidTr="00142BF6">
        <w:tblPrEx>
          <w:jc w:val="center"/>
          <w:tblInd w:w="0" w:type="dxa"/>
          <w:tblPrExChange w:id="1583" w:author="Mosen Bakhtiari" w:date="2025-10-10T20:06:00Z">
            <w:tblPrEx>
              <w:jc w:val="center"/>
              <w:tblInd w:w="0" w:type="dxa"/>
            </w:tblPrEx>
          </w:tblPrExChange>
        </w:tblPrEx>
        <w:trPr>
          <w:gridBefore w:val="1"/>
          <w:gridAfter w:val="1"/>
          <w:wBefore w:w="3960" w:type="dxa"/>
          <w:wAfter w:w="3960" w:type="dxa"/>
          <w:trHeight w:val="288"/>
          <w:jc w:val="center"/>
          <w:ins w:id="1584" w:author="MartaAbkhiz" w:date="2025-09-28T23:41:00Z"/>
          <w:trPrChange w:id="1585" w:author="Mosen Bakhtiari" w:date="2025-10-10T20:06:00Z">
            <w:trPr>
              <w:gridBefore w:val="1"/>
              <w:gridAfter w:val="1"/>
              <w:wBefore w:w="3960" w:type="dxa"/>
              <w:wAfter w:w="3960" w:type="dxa"/>
              <w:trHeight w:val="288"/>
              <w:jc w:val="center"/>
            </w:trPr>
          </w:trPrChange>
        </w:trPr>
        <w:tc>
          <w:tcPr>
            <w:tcW w:w="720" w:type="dxa"/>
            <w:vAlign w:val="center"/>
            <w:tcPrChange w:id="1586" w:author="Mosen Bakhtiari" w:date="2025-10-10T20:06:00Z">
              <w:tcPr>
                <w:tcW w:w="720" w:type="dxa"/>
                <w:vAlign w:val="center"/>
              </w:tcPr>
            </w:tcPrChange>
          </w:tcPr>
          <w:p w14:paraId="54947F69" w14:textId="54CC362B" w:rsidR="00E11C06" w:rsidRPr="00BA65B8" w:rsidRDefault="00E11C06">
            <w:pPr>
              <w:jc w:val="center"/>
              <w:rPr>
                <w:ins w:id="1587" w:author="MartaAbkhiz" w:date="2025-09-28T23:41:00Z"/>
                <w:rFonts w:ascii="Georgia" w:eastAsia="Google Sans Text" w:hAnsi="Georgia" w:cstheme="minorHAnsi"/>
                <w:noProof/>
              </w:rPr>
              <w:pPrChange w:id="1588" w:author="MartaAbkhiz" w:date="2025-09-28T23:46:00Z">
                <w:pPr>
                  <w:spacing w:after="240" w:line="275" w:lineRule="auto"/>
                  <w:jc w:val="center"/>
                </w:pPr>
              </w:pPrChange>
            </w:pPr>
            <w:ins w:id="1589" w:author="MartaAbkhiz" w:date="2025-09-28T23:41:00Z">
              <w:r w:rsidRPr="00BA65B8">
                <w:rPr>
                  <w:rFonts w:ascii="Georgia" w:eastAsia="Google Sans Text" w:hAnsi="Georgia" w:cstheme="minorHAnsi"/>
                </w:rPr>
                <w:lastRenderedPageBreak/>
                <w:t>1</w:t>
              </w:r>
            </w:ins>
          </w:p>
        </w:tc>
        <w:tc>
          <w:tcPr>
            <w:tcW w:w="3420" w:type="dxa"/>
            <w:vAlign w:val="center"/>
            <w:tcPrChange w:id="1590" w:author="Mosen Bakhtiari" w:date="2025-10-10T20:06:00Z">
              <w:tcPr>
                <w:tcW w:w="3420" w:type="dxa"/>
                <w:vAlign w:val="center"/>
              </w:tcPr>
            </w:tcPrChange>
          </w:tcPr>
          <w:p w14:paraId="5FE8D2D5" w14:textId="5CA3F057" w:rsidR="00E11C06" w:rsidRPr="00BA65B8" w:rsidRDefault="00E11C06">
            <w:pPr>
              <w:jc w:val="center"/>
              <w:rPr>
                <w:ins w:id="1591" w:author="MartaAbkhiz" w:date="2025-09-28T23:41:00Z"/>
                <w:rFonts w:ascii="Georgia" w:eastAsia="Google Sans Text" w:hAnsi="Georgia" w:cstheme="minorHAnsi"/>
                <w:noProof/>
                <w:color w:val="1B1C1D"/>
              </w:rPr>
              <w:pPrChange w:id="1592" w:author="MartaAbkhiz" w:date="2025-09-28T23:46:00Z">
                <w:pPr>
                  <w:spacing w:after="240" w:line="275" w:lineRule="auto"/>
                  <w:jc w:val="center"/>
                </w:pPr>
              </w:pPrChange>
            </w:pPr>
            <w:ins w:id="1593" w:author="MartaAbkhiz" w:date="2025-09-28T23:41:00Z">
              <w:r w:rsidRPr="00BA65B8">
                <w:rPr>
                  <w:rFonts w:ascii="Georgia" w:eastAsia="Google Sans Text" w:hAnsi="Georgia" w:cstheme="minorHAnsi"/>
                </w:rPr>
                <w:t>Average discharge before dam construction</w:t>
              </w:r>
            </w:ins>
            <w:ins w:id="1594" w:author="MartaAbkhiz" w:date="2025-09-28T23:53:00Z">
              <w:del w:id="1595" w:author="Mosen Bakhtiari" w:date="2025-10-10T20:04:00Z">
                <w:r w:rsidR="004468E3" w:rsidDel="00FB138B">
                  <w:rPr>
                    <w:rFonts w:ascii="Georgia" w:eastAsia="Google Sans Text" w:hAnsi="Georgia" w:cstheme="minorHAnsi" w:hint="cs"/>
                    <w:rtl/>
                  </w:rPr>
                  <w:delText>س</w:delText>
                </w:r>
              </w:del>
            </w:ins>
            <w:ins w:id="1596" w:author="MartaAbkhiz" w:date="2025-09-28T23:56:00Z">
              <w:del w:id="1597" w:author="Mosen Bakhtiari" w:date="2025-10-10T20:04:00Z">
                <w:r w:rsidR="004468E3" w:rsidDel="00FB138B">
                  <w:rPr>
                    <w:rFonts w:ascii="Georgia" w:eastAsia="Google Sans Text" w:hAnsi="Georgia" w:cstheme="minorHAnsi" w:hint="cs"/>
                    <w:rtl/>
                  </w:rPr>
                  <w:delText>س</w:delText>
                </w:r>
              </w:del>
            </w:ins>
          </w:p>
        </w:tc>
      </w:tr>
      <w:tr w:rsidR="00142BF6" w14:paraId="7DD991EB" w14:textId="77777777" w:rsidTr="00142BF6">
        <w:tblPrEx>
          <w:jc w:val="center"/>
          <w:tblInd w:w="0" w:type="dxa"/>
          <w:tblPrExChange w:id="1598" w:author="Mosen Bakhtiari" w:date="2025-10-10T20:06:00Z">
            <w:tblPrEx>
              <w:jc w:val="center"/>
              <w:tblInd w:w="0" w:type="dxa"/>
            </w:tblPrEx>
          </w:tblPrExChange>
        </w:tblPrEx>
        <w:trPr>
          <w:gridBefore w:val="1"/>
          <w:gridAfter w:val="1"/>
          <w:wBefore w:w="3960" w:type="dxa"/>
          <w:wAfter w:w="3960" w:type="dxa"/>
          <w:trHeight w:val="288"/>
          <w:jc w:val="center"/>
          <w:ins w:id="1599" w:author="MartaAbkhiz" w:date="2025-09-28T23:41:00Z"/>
          <w:trPrChange w:id="1600" w:author="Mosen Bakhtiari" w:date="2025-10-10T20:06:00Z">
            <w:trPr>
              <w:gridBefore w:val="1"/>
              <w:gridAfter w:val="1"/>
              <w:wBefore w:w="3960" w:type="dxa"/>
              <w:wAfter w:w="3960" w:type="dxa"/>
              <w:trHeight w:val="288"/>
              <w:jc w:val="center"/>
            </w:trPr>
          </w:trPrChange>
        </w:trPr>
        <w:tc>
          <w:tcPr>
            <w:tcW w:w="720" w:type="dxa"/>
            <w:vAlign w:val="center"/>
            <w:tcPrChange w:id="1601" w:author="Mosen Bakhtiari" w:date="2025-10-10T20:06:00Z">
              <w:tcPr>
                <w:tcW w:w="720" w:type="dxa"/>
                <w:vAlign w:val="center"/>
              </w:tcPr>
            </w:tcPrChange>
          </w:tcPr>
          <w:p w14:paraId="237FE327" w14:textId="1C44DDAE" w:rsidR="00E11C06" w:rsidRPr="00BA65B8" w:rsidRDefault="00E11C06">
            <w:pPr>
              <w:jc w:val="center"/>
              <w:rPr>
                <w:ins w:id="1602" w:author="MartaAbkhiz" w:date="2025-09-28T23:41:00Z"/>
                <w:rFonts w:ascii="Georgia" w:eastAsia="Google Sans Text" w:hAnsi="Georgia" w:cstheme="minorHAnsi"/>
              </w:rPr>
              <w:pPrChange w:id="1603" w:author="MartaAbkhiz" w:date="2025-09-28T23:46:00Z">
                <w:pPr>
                  <w:spacing w:after="240" w:line="275" w:lineRule="auto"/>
                  <w:jc w:val="center"/>
                </w:pPr>
              </w:pPrChange>
            </w:pPr>
            <w:ins w:id="1604" w:author="MartaAbkhiz" w:date="2025-09-28T23:41:00Z">
              <w:r w:rsidRPr="00BA65B8">
                <w:rPr>
                  <w:rFonts w:ascii="Georgia" w:eastAsia="Google Sans Text" w:hAnsi="Georgia" w:cstheme="minorHAnsi"/>
                </w:rPr>
                <w:t>2</w:t>
              </w:r>
            </w:ins>
          </w:p>
        </w:tc>
        <w:tc>
          <w:tcPr>
            <w:tcW w:w="3420" w:type="dxa"/>
            <w:vAlign w:val="center"/>
            <w:tcPrChange w:id="1605" w:author="Mosen Bakhtiari" w:date="2025-10-10T20:06:00Z">
              <w:tcPr>
                <w:tcW w:w="3420" w:type="dxa"/>
                <w:vAlign w:val="center"/>
              </w:tcPr>
            </w:tcPrChange>
          </w:tcPr>
          <w:p w14:paraId="7C3A0EDB" w14:textId="18F921BF" w:rsidR="00E11C06" w:rsidRPr="00BA65B8" w:rsidRDefault="00E11C06">
            <w:pPr>
              <w:jc w:val="center"/>
              <w:rPr>
                <w:ins w:id="1606" w:author="MartaAbkhiz" w:date="2025-09-28T23:41:00Z"/>
                <w:rFonts w:ascii="Georgia" w:eastAsia="Google Sans Text" w:hAnsi="Georgia" w:cstheme="minorHAnsi"/>
              </w:rPr>
              <w:pPrChange w:id="1607" w:author="MartaAbkhiz" w:date="2025-09-28T23:46:00Z">
                <w:pPr>
                  <w:spacing w:after="240" w:line="275" w:lineRule="auto"/>
                  <w:jc w:val="center"/>
                </w:pPr>
              </w:pPrChange>
            </w:pPr>
            <w:ins w:id="1608" w:author="MartaAbkhiz" w:date="2025-09-28T23:41:00Z">
              <w:r w:rsidRPr="00BA65B8">
                <w:rPr>
                  <w:rFonts w:ascii="Georgia" w:eastAsia="Google Sans Text" w:hAnsi="Georgia" w:cstheme="minorHAnsi"/>
                </w:rPr>
                <w:t>Average discharge after dam construction</w:t>
              </w:r>
            </w:ins>
          </w:p>
        </w:tc>
      </w:tr>
      <w:tr w:rsidR="00142BF6" w14:paraId="340B413B" w14:textId="77777777" w:rsidTr="00142BF6">
        <w:tblPrEx>
          <w:jc w:val="center"/>
          <w:tblInd w:w="0" w:type="dxa"/>
          <w:tblPrExChange w:id="1609" w:author="Mosen Bakhtiari" w:date="2025-10-10T20:06:00Z">
            <w:tblPrEx>
              <w:jc w:val="center"/>
              <w:tblInd w:w="0" w:type="dxa"/>
            </w:tblPrEx>
          </w:tblPrExChange>
        </w:tblPrEx>
        <w:trPr>
          <w:gridBefore w:val="1"/>
          <w:gridAfter w:val="1"/>
          <w:wBefore w:w="3960" w:type="dxa"/>
          <w:wAfter w:w="3960" w:type="dxa"/>
          <w:trHeight w:val="288"/>
          <w:jc w:val="center"/>
          <w:ins w:id="1610" w:author="MartaAbkhiz" w:date="2025-09-28T23:41:00Z"/>
          <w:trPrChange w:id="1611" w:author="Mosen Bakhtiari" w:date="2025-10-10T20:06:00Z">
            <w:trPr>
              <w:gridBefore w:val="1"/>
              <w:gridAfter w:val="1"/>
              <w:wBefore w:w="3960" w:type="dxa"/>
              <w:wAfter w:w="3960" w:type="dxa"/>
              <w:trHeight w:val="288"/>
              <w:jc w:val="center"/>
            </w:trPr>
          </w:trPrChange>
        </w:trPr>
        <w:tc>
          <w:tcPr>
            <w:tcW w:w="720" w:type="dxa"/>
            <w:vAlign w:val="center"/>
            <w:tcPrChange w:id="1612" w:author="Mosen Bakhtiari" w:date="2025-10-10T20:06:00Z">
              <w:tcPr>
                <w:tcW w:w="720" w:type="dxa"/>
                <w:vAlign w:val="center"/>
              </w:tcPr>
            </w:tcPrChange>
          </w:tcPr>
          <w:p w14:paraId="6559B764" w14:textId="7B8E7763" w:rsidR="00E11C06" w:rsidRPr="00BA65B8" w:rsidRDefault="00E11C06">
            <w:pPr>
              <w:jc w:val="center"/>
              <w:rPr>
                <w:ins w:id="1613" w:author="MartaAbkhiz" w:date="2025-09-28T23:41:00Z"/>
                <w:rFonts w:ascii="Georgia" w:eastAsia="Google Sans Text" w:hAnsi="Georgia" w:cstheme="minorHAnsi"/>
              </w:rPr>
              <w:pPrChange w:id="1614" w:author="MartaAbkhiz" w:date="2025-09-28T23:46:00Z">
                <w:pPr>
                  <w:spacing w:after="240" w:line="275" w:lineRule="auto"/>
                  <w:jc w:val="center"/>
                </w:pPr>
              </w:pPrChange>
            </w:pPr>
            <w:ins w:id="1615" w:author="MartaAbkhiz" w:date="2025-09-28T23:41:00Z">
              <w:r w:rsidRPr="00BA65B8">
                <w:rPr>
                  <w:rFonts w:ascii="Georgia" w:eastAsia="Google Sans Text" w:hAnsi="Georgia" w:cstheme="minorHAnsi"/>
                </w:rPr>
                <w:t>3</w:t>
              </w:r>
            </w:ins>
          </w:p>
        </w:tc>
        <w:tc>
          <w:tcPr>
            <w:tcW w:w="3420" w:type="dxa"/>
            <w:vAlign w:val="center"/>
            <w:tcPrChange w:id="1616" w:author="Mosen Bakhtiari" w:date="2025-10-10T20:06:00Z">
              <w:tcPr>
                <w:tcW w:w="3420" w:type="dxa"/>
                <w:vAlign w:val="center"/>
              </w:tcPr>
            </w:tcPrChange>
          </w:tcPr>
          <w:p w14:paraId="3DDD75A8" w14:textId="2386FC30" w:rsidR="00E11C06" w:rsidRPr="00BA65B8" w:rsidRDefault="00E11C06">
            <w:pPr>
              <w:jc w:val="center"/>
              <w:rPr>
                <w:ins w:id="1617" w:author="MartaAbkhiz" w:date="2025-09-28T23:41:00Z"/>
                <w:rFonts w:ascii="Georgia" w:eastAsia="Google Sans Text" w:hAnsi="Georgia" w:cstheme="minorHAnsi"/>
              </w:rPr>
              <w:pPrChange w:id="1618" w:author="MartaAbkhiz" w:date="2025-09-28T23:46:00Z">
                <w:pPr>
                  <w:spacing w:after="240" w:line="275" w:lineRule="auto"/>
                  <w:jc w:val="center"/>
                </w:pPr>
              </w:pPrChange>
            </w:pPr>
            <w:ins w:id="1619" w:author="MartaAbkhiz" w:date="2025-09-28T23:41:00Z">
              <w:r w:rsidRPr="00BA65B8">
                <w:rPr>
                  <w:rFonts w:ascii="Georgia" w:eastAsia="Google Sans Text" w:hAnsi="Georgia" w:cstheme="minorHAnsi"/>
                </w:rPr>
                <w:t>Correlation of discharge and PDSI before dam construction</w:t>
              </w:r>
            </w:ins>
          </w:p>
        </w:tc>
      </w:tr>
      <w:tr w:rsidR="00142BF6" w14:paraId="57EC391E" w14:textId="77777777" w:rsidTr="00142BF6">
        <w:tblPrEx>
          <w:jc w:val="center"/>
          <w:tblInd w:w="0" w:type="dxa"/>
          <w:tblPrExChange w:id="1620" w:author="Mosen Bakhtiari" w:date="2025-10-10T20:06:00Z">
            <w:tblPrEx>
              <w:jc w:val="center"/>
              <w:tblInd w:w="0" w:type="dxa"/>
            </w:tblPrEx>
          </w:tblPrExChange>
        </w:tblPrEx>
        <w:trPr>
          <w:gridBefore w:val="1"/>
          <w:gridAfter w:val="1"/>
          <w:wBefore w:w="3960" w:type="dxa"/>
          <w:wAfter w:w="3960" w:type="dxa"/>
          <w:trHeight w:val="288"/>
          <w:jc w:val="center"/>
          <w:ins w:id="1621" w:author="MartaAbkhiz" w:date="2025-09-28T23:41:00Z"/>
          <w:trPrChange w:id="1622" w:author="Mosen Bakhtiari" w:date="2025-10-10T20:06:00Z">
            <w:trPr>
              <w:gridBefore w:val="1"/>
              <w:gridAfter w:val="1"/>
              <w:wBefore w:w="3960" w:type="dxa"/>
              <w:wAfter w:w="3960" w:type="dxa"/>
              <w:trHeight w:val="288"/>
              <w:jc w:val="center"/>
            </w:trPr>
          </w:trPrChange>
        </w:trPr>
        <w:tc>
          <w:tcPr>
            <w:tcW w:w="720" w:type="dxa"/>
            <w:vAlign w:val="center"/>
            <w:tcPrChange w:id="1623" w:author="Mosen Bakhtiari" w:date="2025-10-10T20:06:00Z">
              <w:tcPr>
                <w:tcW w:w="720" w:type="dxa"/>
                <w:vAlign w:val="center"/>
              </w:tcPr>
            </w:tcPrChange>
          </w:tcPr>
          <w:p w14:paraId="5F06F73F" w14:textId="1581055F" w:rsidR="00E11C06" w:rsidRPr="00BA65B8" w:rsidRDefault="00E11C06">
            <w:pPr>
              <w:jc w:val="center"/>
              <w:rPr>
                <w:ins w:id="1624" w:author="MartaAbkhiz" w:date="2025-09-28T23:41:00Z"/>
                <w:rFonts w:ascii="Georgia" w:eastAsia="Google Sans Text" w:hAnsi="Georgia" w:cstheme="minorHAnsi"/>
              </w:rPr>
              <w:pPrChange w:id="1625" w:author="MartaAbkhiz" w:date="2025-09-28T23:46:00Z">
                <w:pPr>
                  <w:spacing w:after="240" w:line="275" w:lineRule="auto"/>
                  <w:jc w:val="center"/>
                </w:pPr>
              </w:pPrChange>
            </w:pPr>
            <w:ins w:id="1626" w:author="MartaAbkhiz" w:date="2025-09-28T23:41:00Z">
              <w:r w:rsidRPr="00BA65B8">
                <w:rPr>
                  <w:rFonts w:ascii="Georgia" w:eastAsia="Google Sans Text" w:hAnsi="Georgia" w:cstheme="minorHAnsi"/>
                </w:rPr>
                <w:t>4</w:t>
              </w:r>
            </w:ins>
          </w:p>
        </w:tc>
        <w:tc>
          <w:tcPr>
            <w:tcW w:w="3420" w:type="dxa"/>
            <w:vAlign w:val="center"/>
            <w:tcPrChange w:id="1627" w:author="Mosen Bakhtiari" w:date="2025-10-10T20:06:00Z">
              <w:tcPr>
                <w:tcW w:w="3420" w:type="dxa"/>
                <w:vAlign w:val="center"/>
              </w:tcPr>
            </w:tcPrChange>
          </w:tcPr>
          <w:p w14:paraId="294826FF" w14:textId="11B7C244" w:rsidR="00E11C06" w:rsidRPr="00BA65B8" w:rsidRDefault="00E11C06">
            <w:pPr>
              <w:jc w:val="center"/>
              <w:rPr>
                <w:ins w:id="1628" w:author="MartaAbkhiz" w:date="2025-09-28T23:41:00Z"/>
                <w:rFonts w:ascii="Georgia" w:eastAsia="Google Sans Text" w:hAnsi="Georgia" w:cstheme="minorHAnsi"/>
              </w:rPr>
              <w:pPrChange w:id="1629" w:author="MartaAbkhiz" w:date="2025-09-28T23:46:00Z">
                <w:pPr>
                  <w:spacing w:after="240" w:line="275" w:lineRule="auto"/>
                  <w:jc w:val="center"/>
                </w:pPr>
              </w:pPrChange>
            </w:pPr>
            <w:ins w:id="1630" w:author="MartaAbkhiz" w:date="2025-09-28T23:41:00Z">
              <w:r w:rsidRPr="00BA65B8">
                <w:rPr>
                  <w:rFonts w:ascii="Georgia" w:eastAsia="Google Sans Text" w:hAnsi="Georgia" w:cstheme="minorHAnsi"/>
                </w:rPr>
                <w:t>Correlation of discharge and PDSI after dam construction</w:t>
              </w:r>
            </w:ins>
          </w:p>
        </w:tc>
      </w:tr>
      <w:tr w:rsidR="00142BF6" w14:paraId="584370A4" w14:textId="77777777" w:rsidTr="00142BF6">
        <w:tblPrEx>
          <w:jc w:val="center"/>
          <w:tblInd w:w="0" w:type="dxa"/>
          <w:tblPrExChange w:id="1631" w:author="Mosen Bakhtiari" w:date="2025-10-10T20:06:00Z">
            <w:tblPrEx>
              <w:jc w:val="center"/>
              <w:tblInd w:w="0" w:type="dxa"/>
            </w:tblPrEx>
          </w:tblPrExChange>
        </w:tblPrEx>
        <w:trPr>
          <w:gridBefore w:val="1"/>
          <w:gridAfter w:val="1"/>
          <w:wBefore w:w="3960" w:type="dxa"/>
          <w:wAfter w:w="3960" w:type="dxa"/>
          <w:trHeight w:val="288"/>
          <w:jc w:val="center"/>
          <w:ins w:id="1632" w:author="MartaAbkhiz" w:date="2025-09-28T23:41:00Z"/>
          <w:trPrChange w:id="1633" w:author="Mosen Bakhtiari" w:date="2025-10-10T20:06:00Z">
            <w:trPr>
              <w:gridBefore w:val="1"/>
              <w:gridAfter w:val="1"/>
              <w:wBefore w:w="3960" w:type="dxa"/>
              <w:wAfter w:w="3960" w:type="dxa"/>
              <w:trHeight w:val="288"/>
              <w:jc w:val="center"/>
            </w:trPr>
          </w:trPrChange>
        </w:trPr>
        <w:tc>
          <w:tcPr>
            <w:tcW w:w="720" w:type="dxa"/>
            <w:vAlign w:val="center"/>
            <w:tcPrChange w:id="1634" w:author="Mosen Bakhtiari" w:date="2025-10-10T20:06:00Z">
              <w:tcPr>
                <w:tcW w:w="720" w:type="dxa"/>
                <w:vAlign w:val="center"/>
              </w:tcPr>
            </w:tcPrChange>
          </w:tcPr>
          <w:p w14:paraId="6DF3DCA2" w14:textId="76969DD7" w:rsidR="00E11C06" w:rsidRPr="00BA65B8" w:rsidRDefault="00E11C06">
            <w:pPr>
              <w:jc w:val="center"/>
              <w:rPr>
                <w:ins w:id="1635" w:author="MartaAbkhiz" w:date="2025-09-28T23:41:00Z"/>
                <w:rFonts w:ascii="Georgia" w:eastAsia="Google Sans Text" w:hAnsi="Georgia" w:cstheme="minorHAnsi"/>
              </w:rPr>
              <w:pPrChange w:id="1636" w:author="MartaAbkhiz" w:date="2025-09-28T23:46:00Z">
                <w:pPr>
                  <w:spacing w:after="240" w:line="275" w:lineRule="auto"/>
                  <w:jc w:val="center"/>
                </w:pPr>
              </w:pPrChange>
            </w:pPr>
            <w:ins w:id="1637" w:author="MartaAbkhiz" w:date="2025-09-28T23:41:00Z">
              <w:r w:rsidRPr="00BA65B8">
                <w:rPr>
                  <w:rFonts w:ascii="Georgia" w:eastAsia="Google Sans Text" w:hAnsi="Georgia" w:cstheme="minorHAnsi"/>
                </w:rPr>
                <w:t>5</w:t>
              </w:r>
            </w:ins>
          </w:p>
        </w:tc>
        <w:tc>
          <w:tcPr>
            <w:tcW w:w="3420" w:type="dxa"/>
            <w:vAlign w:val="center"/>
            <w:tcPrChange w:id="1638" w:author="Mosen Bakhtiari" w:date="2025-10-10T20:06:00Z">
              <w:tcPr>
                <w:tcW w:w="3420" w:type="dxa"/>
                <w:vAlign w:val="center"/>
              </w:tcPr>
            </w:tcPrChange>
          </w:tcPr>
          <w:p w14:paraId="3F643394" w14:textId="0B323015" w:rsidR="00E11C06" w:rsidRPr="00BA65B8" w:rsidRDefault="00E11C06">
            <w:pPr>
              <w:jc w:val="center"/>
              <w:rPr>
                <w:ins w:id="1639" w:author="MartaAbkhiz" w:date="2025-09-28T23:41:00Z"/>
                <w:rFonts w:ascii="Georgia" w:eastAsia="Google Sans Text" w:hAnsi="Georgia" w:cstheme="minorHAnsi"/>
              </w:rPr>
              <w:pPrChange w:id="1640" w:author="MartaAbkhiz" w:date="2025-09-28T23:46:00Z">
                <w:pPr>
                  <w:spacing w:after="240" w:line="275" w:lineRule="auto"/>
                  <w:jc w:val="center"/>
                </w:pPr>
              </w:pPrChange>
            </w:pPr>
            <w:ins w:id="1641" w:author="MartaAbkhiz" w:date="2025-09-28T23:41:00Z">
              <w:r w:rsidRPr="00BA65B8">
                <w:rPr>
                  <w:rFonts w:ascii="Georgia" w:eastAsia="Google Sans Text" w:hAnsi="Georgia" w:cstheme="minorHAnsi"/>
                </w:rPr>
                <w:t>Average PDSI before dam construction</w:t>
              </w:r>
            </w:ins>
          </w:p>
        </w:tc>
      </w:tr>
      <w:tr w:rsidR="00142BF6" w14:paraId="563F06A2" w14:textId="77777777" w:rsidTr="00142BF6">
        <w:tblPrEx>
          <w:jc w:val="center"/>
          <w:tblInd w:w="0" w:type="dxa"/>
          <w:tblPrExChange w:id="1642" w:author="Mosen Bakhtiari" w:date="2025-10-10T20:06:00Z">
            <w:tblPrEx>
              <w:jc w:val="center"/>
              <w:tblInd w:w="0" w:type="dxa"/>
            </w:tblPrEx>
          </w:tblPrExChange>
        </w:tblPrEx>
        <w:trPr>
          <w:gridBefore w:val="1"/>
          <w:gridAfter w:val="1"/>
          <w:wBefore w:w="3960" w:type="dxa"/>
          <w:wAfter w:w="3960" w:type="dxa"/>
          <w:trHeight w:val="288"/>
          <w:jc w:val="center"/>
          <w:ins w:id="1643" w:author="MartaAbkhiz" w:date="2025-09-28T23:41:00Z"/>
          <w:trPrChange w:id="1644" w:author="Mosen Bakhtiari" w:date="2025-10-10T20:06:00Z">
            <w:trPr>
              <w:gridBefore w:val="1"/>
              <w:gridAfter w:val="1"/>
              <w:wBefore w:w="3960" w:type="dxa"/>
              <w:wAfter w:w="3960" w:type="dxa"/>
              <w:trHeight w:val="288"/>
              <w:jc w:val="center"/>
            </w:trPr>
          </w:trPrChange>
        </w:trPr>
        <w:tc>
          <w:tcPr>
            <w:tcW w:w="720" w:type="dxa"/>
            <w:vAlign w:val="center"/>
            <w:tcPrChange w:id="1645" w:author="Mosen Bakhtiari" w:date="2025-10-10T20:06:00Z">
              <w:tcPr>
                <w:tcW w:w="720" w:type="dxa"/>
                <w:vAlign w:val="center"/>
              </w:tcPr>
            </w:tcPrChange>
          </w:tcPr>
          <w:p w14:paraId="7C8F78CF" w14:textId="4C31203D" w:rsidR="00E11C06" w:rsidRPr="00BA65B8" w:rsidRDefault="00E11C06">
            <w:pPr>
              <w:jc w:val="center"/>
              <w:rPr>
                <w:ins w:id="1646" w:author="MartaAbkhiz" w:date="2025-09-28T23:41:00Z"/>
                <w:rFonts w:ascii="Georgia" w:eastAsia="Google Sans Text" w:hAnsi="Georgia" w:cstheme="minorHAnsi"/>
              </w:rPr>
              <w:pPrChange w:id="1647" w:author="MartaAbkhiz" w:date="2025-09-28T23:46:00Z">
                <w:pPr>
                  <w:spacing w:after="240" w:line="275" w:lineRule="auto"/>
                  <w:jc w:val="center"/>
                </w:pPr>
              </w:pPrChange>
            </w:pPr>
            <w:ins w:id="1648" w:author="MartaAbkhiz" w:date="2025-09-28T23:41:00Z">
              <w:r w:rsidRPr="00BA65B8">
                <w:rPr>
                  <w:rFonts w:ascii="Georgia" w:eastAsia="Google Sans Text" w:hAnsi="Georgia" w:cstheme="minorHAnsi"/>
                </w:rPr>
                <w:t>6</w:t>
              </w:r>
            </w:ins>
          </w:p>
        </w:tc>
        <w:tc>
          <w:tcPr>
            <w:tcW w:w="3420" w:type="dxa"/>
            <w:vAlign w:val="center"/>
            <w:tcPrChange w:id="1649" w:author="Mosen Bakhtiari" w:date="2025-10-10T20:06:00Z">
              <w:tcPr>
                <w:tcW w:w="3420" w:type="dxa"/>
                <w:vAlign w:val="center"/>
              </w:tcPr>
            </w:tcPrChange>
          </w:tcPr>
          <w:p w14:paraId="271A9B9B" w14:textId="13AEABA4" w:rsidR="00E11C06" w:rsidRPr="00BA65B8" w:rsidRDefault="00E11C06">
            <w:pPr>
              <w:jc w:val="center"/>
              <w:rPr>
                <w:ins w:id="1650" w:author="MartaAbkhiz" w:date="2025-09-28T23:41:00Z"/>
                <w:rFonts w:ascii="Georgia" w:eastAsia="Google Sans Text" w:hAnsi="Georgia" w:cstheme="minorHAnsi"/>
              </w:rPr>
              <w:pPrChange w:id="1651" w:author="MartaAbkhiz" w:date="2025-09-28T23:46:00Z">
                <w:pPr>
                  <w:spacing w:after="240" w:line="275" w:lineRule="auto"/>
                  <w:jc w:val="center"/>
                </w:pPr>
              </w:pPrChange>
            </w:pPr>
            <w:ins w:id="1652" w:author="MartaAbkhiz" w:date="2025-09-28T23:41:00Z">
              <w:r w:rsidRPr="00BA65B8">
                <w:rPr>
                  <w:rFonts w:ascii="Georgia" w:eastAsia="Google Sans Text" w:hAnsi="Georgia" w:cstheme="minorHAnsi"/>
                </w:rPr>
                <w:t>Average PDSI after dam construction</w:t>
              </w:r>
            </w:ins>
          </w:p>
        </w:tc>
      </w:tr>
    </w:tbl>
    <w:p w14:paraId="2B7CED10" w14:textId="77777777" w:rsidR="00E11C06" w:rsidRDefault="00E11C06" w:rsidP="00EA4639">
      <w:pPr>
        <w:pBdr>
          <w:top w:val="nil"/>
          <w:left w:val="nil"/>
          <w:bottom w:val="nil"/>
          <w:right w:val="nil"/>
          <w:between w:val="nil"/>
        </w:pBdr>
        <w:spacing w:after="240" w:line="275" w:lineRule="auto"/>
        <w:jc w:val="center"/>
        <w:rPr>
          <w:ins w:id="1653" w:author="MartaAbkhiz" w:date="2025-09-28T23:39:00Z"/>
          <w:rFonts w:ascii="Georgia" w:hAnsi="Georgia" w:cstheme="minorHAnsi"/>
          <w:bCs/>
          <w:rtl/>
        </w:rPr>
      </w:pPr>
    </w:p>
    <w:p w14:paraId="36D5A5C9" w14:textId="77777777" w:rsidR="00E11C06" w:rsidRDefault="00E11C06" w:rsidP="00EA4639">
      <w:pPr>
        <w:pBdr>
          <w:top w:val="nil"/>
          <w:left w:val="nil"/>
          <w:bottom w:val="nil"/>
          <w:right w:val="nil"/>
          <w:between w:val="nil"/>
        </w:pBdr>
        <w:spacing w:after="240" w:line="275" w:lineRule="auto"/>
        <w:jc w:val="center"/>
        <w:rPr>
          <w:ins w:id="1654" w:author="MartaAbkhiz" w:date="2025-09-28T23:39:00Z"/>
          <w:rFonts w:ascii="Georgia" w:hAnsi="Georgia" w:cstheme="minorHAnsi"/>
          <w:bCs/>
          <w:rtl/>
        </w:rPr>
      </w:pPr>
    </w:p>
    <w:p w14:paraId="68D826B3" w14:textId="77777777" w:rsidR="00E11C06" w:rsidRPr="00BA65B8" w:rsidRDefault="00E11C06" w:rsidP="00EA4639">
      <w:pPr>
        <w:pBdr>
          <w:top w:val="nil"/>
          <w:left w:val="nil"/>
          <w:bottom w:val="nil"/>
          <w:right w:val="nil"/>
          <w:between w:val="nil"/>
        </w:pBdr>
        <w:spacing w:after="240" w:line="275" w:lineRule="auto"/>
        <w:jc w:val="center"/>
        <w:rPr>
          <w:rFonts w:ascii="Georgia" w:eastAsia="Google Sans Text" w:hAnsi="Georgia" w:cstheme="minorHAnsi"/>
          <w:bCs/>
          <w:color w:val="1B1C1D"/>
        </w:rPr>
      </w:pPr>
    </w:p>
    <w:p w14:paraId="5F096045" w14:textId="77777777" w:rsidR="00E54E17" w:rsidRPr="00BA65B8" w:rsidRDefault="00E54E17" w:rsidP="00EA4639">
      <w:pPr>
        <w:pBdr>
          <w:top w:val="nil"/>
          <w:left w:val="nil"/>
          <w:bottom w:val="nil"/>
          <w:right w:val="nil"/>
          <w:between w:val="nil"/>
        </w:pBdr>
        <w:spacing w:after="120" w:line="276" w:lineRule="auto"/>
        <w:rPr>
          <w:rFonts w:ascii="Georgia" w:eastAsia="Google Sans Text" w:hAnsi="Georgia" w:cstheme="minorHAnsi"/>
          <w:b/>
          <w:color w:val="1B1C1D"/>
        </w:rPr>
      </w:pPr>
      <w:r w:rsidRPr="00BA65B8">
        <w:rPr>
          <w:rFonts w:ascii="Georgia" w:eastAsia="Google Sans Text" w:hAnsi="Georgia" w:cstheme="minorHAnsi"/>
          <w:b/>
          <w:color w:val="1B1C1D"/>
        </w:rPr>
        <w:t>7. Conclusion</w:t>
      </w:r>
    </w:p>
    <w:p w14:paraId="0F8BE557" w14:textId="0DFA53C7" w:rsidR="001C6520" w:rsidRPr="00BA65B8" w:rsidRDefault="009B2EDC" w:rsidP="00EC2D65">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This study, utilized daily discharge data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as well as monthly PDSI datasets for 197</w:t>
      </w:r>
      <w:r w:rsidR="00851868"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w:t>
      </w:r>
      <w:r w:rsidR="0089237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BA65B8">
        <w:rPr>
          <w:rFonts w:ascii="Georgia" w:eastAsia="Times New Roman" w:hAnsi="Georgia" w:cstheme="minorHAnsi"/>
        </w:rPr>
        <w:t>The</w:t>
      </w:r>
      <w:r w:rsidR="00A47CF8" w:rsidRPr="00BA65B8">
        <w:rPr>
          <w:rFonts w:ascii="Georgia" w:eastAsia="Times New Roman" w:hAnsi="Georgia" w:cstheme="minorHAnsi"/>
        </w:rPr>
        <w:t xml:space="preserve"> study </w:t>
      </w:r>
      <w:r w:rsidRPr="00BA65B8">
        <w:rPr>
          <w:rFonts w:ascii="Georgia" w:eastAsia="Times New Roman" w:hAnsi="Georgia" w:cstheme="minorHAnsi"/>
        </w:rPr>
        <w:t>provided</w:t>
      </w:r>
      <w:r w:rsidR="00A47CF8" w:rsidRPr="00BA65B8">
        <w:rPr>
          <w:rFonts w:ascii="Georgia" w:eastAsia="Times New Roman" w:hAnsi="Georgia" w:cstheme="minorHAnsi"/>
        </w:rPr>
        <w:t xml:space="preserve"> valuable insights into the complex interplay between large-scale dam construction and regional </w:t>
      </w:r>
      <w:r w:rsidRPr="00BA65B8">
        <w:rPr>
          <w:rFonts w:ascii="Georgia" w:eastAsia="Times New Roman" w:hAnsi="Georgia" w:cstheme="minorHAnsi"/>
        </w:rPr>
        <w:t xml:space="preserve">drought </w:t>
      </w:r>
      <w:r w:rsidR="00A47CF8" w:rsidRPr="00BA65B8">
        <w:rPr>
          <w:rFonts w:ascii="Georgia" w:eastAsia="Times New Roman" w:hAnsi="Georgia" w:cstheme="minorHAnsi"/>
        </w:rPr>
        <w:t xml:space="preserve">variability, on river flow dynamics in </w:t>
      </w:r>
      <w:r w:rsidRPr="00BA65B8">
        <w:rPr>
          <w:rFonts w:ascii="Georgia" w:eastAsia="Google Sans Text" w:hAnsi="Georgia" w:cstheme="minorHAnsi"/>
          <w:color w:val="1B1C1D"/>
        </w:rPr>
        <w:t>Tigris and Euphrates rivers</w:t>
      </w:r>
      <w:r w:rsidR="00A47CF8" w:rsidRPr="00BA65B8">
        <w:rPr>
          <w:rFonts w:ascii="Georgia" w:eastAsia="Times New Roman" w:hAnsi="Georgia" w:cstheme="minorHAnsi"/>
        </w:rPr>
        <w:t>. The findings clearly demonstrate that both anthropogenic alterations (damming) and natural climate phenomena (drought) exert significant, and often synergistic, influences on river discharge, particularly in arid and semi-arid environments.</w:t>
      </w:r>
      <w:r w:rsidRPr="00BA65B8">
        <w:rPr>
          <w:rFonts w:ascii="Georgia" w:eastAsia="Google Sans Text" w:hAnsi="Georgia" w:cstheme="minorHAnsi"/>
          <w:color w:val="1B1C1D"/>
        </w:rPr>
        <w:t xml:space="preserve"> </w:t>
      </w:r>
      <w:r w:rsidR="00E54E17" w:rsidRPr="00BA65B8">
        <w:rPr>
          <w:rFonts w:ascii="Georgia" w:eastAsia="Google Sans Text" w:hAnsi="Georgia" w:cstheme="minorHAnsi"/>
          <w:color w:val="1B1C1D"/>
        </w:rPr>
        <w:t xml:space="preserve">The differentiated impacts observed at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downstream communities and ecosystems. Collaborative efforts among the riparian countries are essential to address these challenges and ensure the sustainable management of </w:t>
      </w:r>
      <w:r w:rsidR="001C6520" w:rsidRPr="00BA65B8">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in the face of increasing water stress.</w:t>
      </w:r>
      <w:r w:rsidR="00EC2D65" w:rsidRPr="00BA65B8">
        <w:rPr>
          <w:rFonts w:ascii="Georgia" w:eastAsia="Google Sans Text" w:hAnsi="Georgia" w:cstheme="minorHAnsi"/>
          <w:color w:val="1B1C1D"/>
        </w:rPr>
        <w:t xml:space="preserve"> </w:t>
      </w:r>
      <w:r w:rsidR="001C6520" w:rsidRPr="00BA65B8">
        <w:rPr>
          <w:rFonts w:ascii="Georgia" w:eastAsia="Times New Roman" w:hAnsi="Georgia" w:cstheme="minorHAnsi"/>
        </w:rPr>
        <w:t xml:space="preserve">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w:t>
      </w:r>
      <w:r w:rsidR="001C6520" w:rsidRPr="00BA65B8">
        <w:rPr>
          <w:rFonts w:ascii="Georgia" w:eastAsia="Times New Roman" w:hAnsi="Georgia" w:cstheme="minorHAnsi"/>
        </w:rPr>
        <w:lastRenderedPageBreak/>
        <w:t>flows to maintain ecological health and meet water demands. Further research could explore the specific operational rules of the dams and their influence on downstream flow variability under different drought scenarios.</w:t>
      </w:r>
    </w:p>
    <w:p w14:paraId="0940FB96" w14:textId="66C77EA7" w:rsidR="00E54E17" w:rsidRPr="00BA65B8" w:rsidRDefault="00E54E17" w:rsidP="001B2781">
      <w:pPr>
        <w:pBdr>
          <w:top w:val="nil"/>
          <w:left w:val="nil"/>
          <w:bottom w:val="nil"/>
          <w:right w:val="nil"/>
          <w:between w:val="nil"/>
        </w:pBdr>
        <w:spacing w:after="120" w:line="240" w:lineRule="auto"/>
        <w:rPr>
          <w:rFonts w:ascii="Georgia" w:eastAsia="Google Sans Text" w:hAnsi="Georgia" w:cstheme="minorHAnsi"/>
          <w:b/>
          <w:color w:val="1B1C1D"/>
        </w:rPr>
      </w:pPr>
      <w:r w:rsidRPr="00BA65B8">
        <w:rPr>
          <w:rFonts w:ascii="Georgia" w:eastAsia="Google Sans Text" w:hAnsi="Georgia" w:cstheme="minorHAnsi"/>
          <w:b/>
          <w:color w:val="1B1C1D"/>
        </w:rPr>
        <w:t>References</w:t>
      </w:r>
    </w:p>
    <w:p w14:paraId="69C932E5" w14:textId="7C1E1DDA" w:rsidR="009B2CBE" w:rsidRPr="00161E27" w:rsidRDefault="009B2CBE" w:rsidP="001B2781">
      <w:pPr>
        <w:pBdr>
          <w:top w:val="nil"/>
          <w:left w:val="nil"/>
          <w:bottom w:val="nil"/>
          <w:right w:val="nil"/>
          <w:between w:val="nil"/>
        </w:pBdr>
        <w:spacing w:after="120" w:line="240" w:lineRule="auto"/>
        <w:jc w:val="lowKashida"/>
        <w:rPr>
          <w:rFonts w:ascii="Georgia" w:eastAsia="Google Sans Text" w:hAnsi="Georgia" w:cstheme="minorHAnsi"/>
          <w:color w:val="1B1C1D"/>
          <w:rtl/>
        </w:rPr>
      </w:pPr>
      <w:bookmarkStart w:id="1655" w:name="_Hlk200018304"/>
      <w:proofErr w:type="spellStart"/>
      <w:r w:rsidRPr="00161E27">
        <w:rPr>
          <w:rFonts w:ascii="Georgia" w:eastAsia="Google Sans Text" w:hAnsi="Georgia" w:cstheme="minorHAnsi"/>
          <w:color w:val="1B1C1D"/>
        </w:rPr>
        <w:t>Abatzoglou</w:t>
      </w:r>
      <w:bookmarkEnd w:id="1655"/>
      <w:proofErr w:type="spellEnd"/>
      <w:r w:rsidRPr="00161E27">
        <w:rPr>
          <w:rFonts w:ascii="Georgia" w:eastAsia="Google Sans Text" w:hAnsi="Georgia" w:cstheme="minorHAnsi"/>
          <w:color w:val="1B1C1D"/>
        </w:rPr>
        <w:t xml:space="preserve">, J. T., </w:t>
      </w:r>
      <w:proofErr w:type="spellStart"/>
      <w:r w:rsidRPr="00161E27">
        <w:rPr>
          <w:rFonts w:ascii="Georgia" w:eastAsia="Google Sans Text" w:hAnsi="Georgia" w:cstheme="minorHAnsi"/>
          <w:color w:val="1B1C1D"/>
        </w:rPr>
        <w:t>Dobrowski</w:t>
      </w:r>
      <w:proofErr w:type="spellEnd"/>
      <w:r w:rsidRPr="00161E27">
        <w:rPr>
          <w:rFonts w:ascii="Georgia" w:eastAsia="Google Sans Text" w:hAnsi="Georgia" w:cstheme="minorHAnsi"/>
          <w:color w:val="1B1C1D"/>
        </w:rPr>
        <w:t xml:space="preserve">, S. Z., Parks, S. A., &amp; Hegewisch, K. C. (2018). </w:t>
      </w:r>
      <w:proofErr w:type="spellStart"/>
      <w:r w:rsidRPr="00161E27">
        <w:rPr>
          <w:rFonts w:ascii="Georgia" w:eastAsia="Google Sans Text" w:hAnsi="Georgia" w:cstheme="minorHAnsi"/>
          <w:color w:val="1B1C1D"/>
        </w:rPr>
        <w:t>TerraClimate</w:t>
      </w:r>
      <w:proofErr w:type="spellEnd"/>
      <w:r w:rsidRPr="00161E27">
        <w:rPr>
          <w:rFonts w:ascii="Georgia" w:eastAsia="Google Sans Text" w:hAnsi="Georgia" w:cstheme="minorHAnsi"/>
          <w:color w:val="1B1C1D"/>
        </w:rPr>
        <w:t>, a high-resolution global dataset of monthly climate and climatic water balance from 1958–2015. </w:t>
      </w:r>
      <w:r w:rsidRPr="00161E27">
        <w:rPr>
          <w:rFonts w:ascii="Georgia" w:eastAsia="Google Sans Text" w:hAnsi="Georgia" w:cstheme="minorHAnsi"/>
          <w:i/>
          <w:iCs/>
          <w:color w:val="1B1C1D"/>
        </w:rPr>
        <w:t>Scientific data</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1-12.</w:t>
      </w:r>
    </w:p>
    <w:p w14:paraId="25586777" w14:textId="742C5A40" w:rsidR="00A472DC" w:rsidRPr="00161E27" w:rsidRDefault="00A472D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Adamo, N., Al-Ansari, N., &amp;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(2020). How dams can affect freshwater issues in the Euphrates-Tigris basins.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10</w:t>
      </w:r>
      <w:r w:rsidRPr="00161E27">
        <w:rPr>
          <w:rFonts w:ascii="Georgia" w:eastAsia="Google Sans Text" w:hAnsi="Georgia" w:cstheme="minorHAnsi"/>
          <w:color w:val="1B1C1D"/>
        </w:rPr>
        <w:t>(1), 43-76.</w:t>
      </w:r>
    </w:p>
    <w:p w14:paraId="76F4F206" w14:textId="26A08580" w:rsidR="00B11F99" w:rsidRPr="00161E27" w:rsidRDefault="00B11F9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Al-Ansari, N., </w:t>
      </w:r>
      <w:proofErr w:type="spellStart"/>
      <w:r w:rsidRPr="00161E27">
        <w:rPr>
          <w:rFonts w:ascii="Georgia" w:eastAsia="Google Sans Text" w:hAnsi="Georgia" w:cstheme="minorHAnsi"/>
          <w:color w:val="1B1C1D"/>
        </w:rPr>
        <w:t>AlJawad</w:t>
      </w:r>
      <w:proofErr w:type="spellEnd"/>
      <w:r w:rsidRPr="00161E27">
        <w:rPr>
          <w:rFonts w:ascii="Georgia" w:eastAsia="Google Sans Text" w:hAnsi="Georgia" w:cstheme="minorHAnsi"/>
          <w:color w:val="1B1C1D"/>
        </w:rPr>
        <w:t xml:space="preserve">, S., Adamo, N.,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K., Laue, J., &amp; Knutsson, S. (2018). Water quality within the Tigris and Euphrates catchments.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w:t>
      </w:r>
      <w:r w:rsidRPr="00161E27">
        <w:rPr>
          <w:rFonts w:ascii="Georgia" w:eastAsia="Google Sans Text" w:hAnsi="Georgia" w:cstheme="minorHAnsi"/>
          <w:color w:val="1B1C1D"/>
        </w:rPr>
        <w:t>(3), 95-121.</w:t>
      </w:r>
    </w:p>
    <w:p w14:paraId="2287AFD2" w14:textId="768D1896" w:rsidR="00076A56" w:rsidRPr="00161E27" w:rsidRDefault="00076A5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Al-Ansari, N., Jawad, S., Adamo, N., &amp;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(2019). Water quality and its environmental implications within Tigris and Euphrates rivers.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9</w:t>
      </w:r>
      <w:r w:rsidRPr="00161E27">
        <w:rPr>
          <w:rFonts w:ascii="Georgia" w:eastAsia="Google Sans Text" w:hAnsi="Georgia" w:cstheme="minorHAnsi"/>
          <w:color w:val="1B1C1D"/>
        </w:rPr>
        <w:t>(4), 57-108.</w:t>
      </w:r>
    </w:p>
    <w:p w14:paraId="58227413" w14:textId="28F212D5" w:rsidR="003053F6" w:rsidRPr="00161E27" w:rsidRDefault="003053F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Altinbilek</w:t>
      </w:r>
      <w:proofErr w:type="spellEnd"/>
      <w:r w:rsidRPr="00161E27">
        <w:rPr>
          <w:rFonts w:ascii="Georgia" w:eastAsia="Google Sans Text" w:hAnsi="Georgia" w:cstheme="minorHAnsi"/>
          <w:color w:val="1B1C1D"/>
        </w:rPr>
        <w:t>*, D. (2004). Development and management of the Euphrates–Tigris basin.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w:t>
      </w:r>
      <w:r w:rsidRPr="00161E27">
        <w:rPr>
          <w:rFonts w:ascii="Georgia" w:eastAsia="Google Sans Text" w:hAnsi="Georgia" w:cstheme="minorHAnsi"/>
          <w:color w:val="1B1C1D"/>
        </w:rPr>
        <w:t>(1), 15-33.</w:t>
      </w:r>
    </w:p>
    <w:p w14:paraId="5BED405C" w14:textId="3FB4EE54" w:rsidR="00FF383E" w:rsidRPr="00161E27" w:rsidRDefault="00FF383E"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Azizi, M. A., &amp; Leandro, J. (2025). Factors Affecting Transboundary Water Disputes: Nile, Indus, and Euphrates–Tigris River Basins. </w:t>
      </w:r>
      <w:r w:rsidRPr="00161E27">
        <w:rPr>
          <w:rFonts w:ascii="Georgia" w:eastAsia="Google Sans Text" w:hAnsi="Georgia" w:cstheme="minorHAnsi"/>
          <w:i/>
          <w:iCs/>
          <w:color w:val="1B1C1D"/>
        </w:rPr>
        <w:t>Water (20734441)</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2713FC0D" w14:textId="3B237D8B"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Bakhtiari, M., </w:t>
      </w:r>
      <w:proofErr w:type="spellStart"/>
      <w:r w:rsidRPr="00161E27">
        <w:rPr>
          <w:rFonts w:ascii="Georgia" w:eastAsia="Google Sans Text" w:hAnsi="Georgia" w:cstheme="minorHAnsi"/>
          <w:color w:val="1B1C1D"/>
        </w:rPr>
        <w:t>Boloorani</w:t>
      </w:r>
      <w:proofErr w:type="spellEnd"/>
      <w:r w:rsidRPr="00161E27">
        <w:rPr>
          <w:rFonts w:ascii="Georgia" w:eastAsia="Google Sans Text" w:hAnsi="Georgia" w:cstheme="minorHAnsi"/>
          <w:color w:val="1B1C1D"/>
        </w:rPr>
        <w:t xml:space="preserve">, A. D., </w:t>
      </w:r>
      <w:proofErr w:type="spellStart"/>
      <w:r w:rsidRPr="00161E27">
        <w:rPr>
          <w:rFonts w:ascii="Georgia" w:eastAsia="Google Sans Text" w:hAnsi="Georgia" w:cstheme="minorHAnsi"/>
          <w:color w:val="1B1C1D"/>
        </w:rPr>
        <w:t>Kakroodi</w:t>
      </w:r>
      <w:proofErr w:type="spellEnd"/>
      <w:r w:rsidRPr="00161E27">
        <w:rPr>
          <w:rFonts w:ascii="Georgia" w:eastAsia="Google Sans Text" w:hAnsi="Georgia" w:cstheme="minorHAnsi"/>
          <w:color w:val="1B1C1D"/>
        </w:rPr>
        <w:t xml:space="preserve">, A. A., </w:t>
      </w:r>
      <w:proofErr w:type="spellStart"/>
      <w:r w:rsidRPr="00161E27">
        <w:rPr>
          <w:rFonts w:ascii="Georgia" w:eastAsia="Google Sans Text" w:hAnsi="Georgia" w:cstheme="minorHAnsi"/>
          <w:color w:val="1B1C1D"/>
        </w:rPr>
        <w:t>Rangzan</w:t>
      </w:r>
      <w:proofErr w:type="spellEnd"/>
      <w:r w:rsidRPr="00161E27">
        <w:rPr>
          <w:rFonts w:ascii="Georgia" w:eastAsia="Google Sans Text" w:hAnsi="Georgia" w:cstheme="minorHAnsi"/>
          <w:color w:val="1B1C1D"/>
        </w:rPr>
        <w:t xml:space="preserve">, K., &amp; </w:t>
      </w:r>
      <w:proofErr w:type="spellStart"/>
      <w:r w:rsidRPr="00161E27">
        <w:rPr>
          <w:rFonts w:ascii="Georgia" w:eastAsia="Google Sans Text" w:hAnsi="Georgia" w:cstheme="minorHAnsi"/>
          <w:color w:val="1B1C1D"/>
        </w:rPr>
        <w:t>Mousivand</w:t>
      </w:r>
      <w:proofErr w:type="spellEnd"/>
      <w:r w:rsidRPr="00161E27">
        <w:rPr>
          <w:rFonts w:ascii="Georgia" w:eastAsia="Google Sans Text" w:hAnsi="Georgia" w:cstheme="minorHAnsi"/>
          <w:color w:val="1B1C1D"/>
        </w:rPr>
        <w:t>, A. (2021). Land degradation modeling of dust storm sources using MODIS and meteorological time series data. </w:t>
      </w:r>
      <w:r w:rsidRPr="00161E27">
        <w:rPr>
          <w:rFonts w:ascii="Georgia" w:eastAsia="Google Sans Text" w:hAnsi="Georgia" w:cstheme="minorHAnsi"/>
          <w:i/>
          <w:iCs/>
          <w:color w:val="1B1C1D"/>
        </w:rPr>
        <w:t>Journal of Arid Environments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190</w:t>
      </w:r>
      <w:r w:rsidRPr="00161E27">
        <w:rPr>
          <w:rFonts w:ascii="Georgia" w:eastAsia="Google Sans Text" w:hAnsi="Georgia" w:cstheme="minorHAnsi"/>
          <w:color w:val="1B1C1D"/>
        </w:rPr>
        <w:t>, 104507.</w:t>
      </w:r>
    </w:p>
    <w:p w14:paraId="1442A097" w14:textId="50F19B2B" w:rsidR="00352BFA" w:rsidRPr="00161E27" w:rsidRDefault="00352B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Beaumont, P. (1978). The Euphrates River—An international problem of water resources development. </w:t>
      </w:r>
      <w:r w:rsidRPr="00161E27">
        <w:rPr>
          <w:rFonts w:ascii="Georgia" w:eastAsia="Google Sans Text" w:hAnsi="Georgia" w:cstheme="minorHAnsi"/>
          <w:i/>
          <w:iCs/>
          <w:color w:val="1B1C1D"/>
        </w:rPr>
        <w:t>Environmental Conservation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35-43.</w:t>
      </w:r>
    </w:p>
    <w:p w14:paraId="6087D3D9" w14:textId="7704C030" w:rsidR="004E4E76" w:rsidRPr="00161E27" w:rsidRDefault="004E4E7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Boloorani</w:t>
      </w:r>
      <w:proofErr w:type="spellEnd"/>
      <w:r w:rsidRPr="00161E27">
        <w:rPr>
          <w:rFonts w:ascii="Georgia" w:eastAsia="Google Sans Text" w:hAnsi="Georgia" w:cstheme="minorHAnsi"/>
          <w:color w:val="1B1C1D"/>
        </w:rPr>
        <w:t xml:space="preserve">, A. D., </w:t>
      </w:r>
      <w:proofErr w:type="spellStart"/>
      <w:r w:rsidRPr="00161E27">
        <w:rPr>
          <w:rFonts w:ascii="Georgia" w:eastAsia="Google Sans Text" w:hAnsi="Georgia" w:cstheme="minorHAnsi"/>
          <w:color w:val="1B1C1D"/>
        </w:rPr>
        <w:t>Papi</w:t>
      </w:r>
      <w:proofErr w:type="spellEnd"/>
      <w:r w:rsidRPr="00161E27">
        <w:rPr>
          <w:rFonts w:ascii="Georgia" w:eastAsia="Google Sans Text" w:hAnsi="Georgia" w:cstheme="minorHAnsi"/>
          <w:color w:val="1B1C1D"/>
        </w:rPr>
        <w:t xml:space="preserve">, R., Soleimani, M., Karami, L., Amiri, F., &amp; </w:t>
      </w:r>
      <w:proofErr w:type="spellStart"/>
      <w:r w:rsidRPr="00161E27">
        <w:rPr>
          <w:rFonts w:ascii="Georgia" w:eastAsia="Google Sans Text" w:hAnsi="Georgia" w:cstheme="minorHAnsi"/>
          <w:color w:val="1B1C1D"/>
        </w:rPr>
        <w:t>Samany</w:t>
      </w:r>
      <w:proofErr w:type="spellEnd"/>
      <w:r w:rsidRPr="00161E27">
        <w:rPr>
          <w:rFonts w:ascii="Georgia" w:eastAsia="Google Sans Text" w:hAnsi="Georgia" w:cstheme="minorHAnsi"/>
          <w:color w:val="1B1C1D"/>
        </w:rPr>
        <w:t>, N. N. (2021). Water bodies changes in Tigris and Euphrates basin has impacted dust storms phenomena. </w:t>
      </w:r>
      <w:r w:rsidRPr="00161E27">
        <w:rPr>
          <w:rFonts w:ascii="Georgia" w:eastAsia="Google Sans Text" w:hAnsi="Georgia" w:cstheme="minorHAnsi"/>
          <w:i/>
          <w:iCs/>
          <w:color w:val="1B1C1D"/>
        </w:rPr>
        <w:t>Aeolian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50</w:t>
      </w:r>
      <w:r w:rsidRPr="00161E27">
        <w:rPr>
          <w:rFonts w:ascii="Georgia" w:eastAsia="Google Sans Text" w:hAnsi="Georgia" w:cstheme="minorHAnsi"/>
          <w:color w:val="1B1C1D"/>
        </w:rPr>
        <w:t>, 100698.</w:t>
      </w:r>
    </w:p>
    <w:p w14:paraId="52D47903" w14:textId="5859DE74" w:rsidR="00694B75" w:rsidRPr="00161E27" w:rsidRDefault="00694B7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Dai, A. (2011). Characteristics and trends in various forms of the Palmer Drought Severity Index during 1900–2008. </w:t>
      </w:r>
      <w:r w:rsidRPr="00161E27">
        <w:rPr>
          <w:rFonts w:ascii="Georgia" w:eastAsia="Google Sans Text" w:hAnsi="Georgia" w:cstheme="minorHAnsi"/>
          <w:i/>
          <w:iCs/>
          <w:color w:val="1B1C1D"/>
        </w:rPr>
        <w:t>Journal of Geophysical Research: Atmospheres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116</w:t>
      </w:r>
      <w:r w:rsidRPr="00161E27">
        <w:rPr>
          <w:rFonts w:ascii="Georgia" w:eastAsia="Google Sans Text" w:hAnsi="Georgia" w:cstheme="minorHAnsi"/>
          <w:color w:val="1B1C1D"/>
        </w:rPr>
        <w:t>(D12).</w:t>
      </w:r>
    </w:p>
    <w:p w14:paraId="083B7C27" w14:textId="6C177A95" w:rsidR="0023628C" w:rsidRPr="00161E27" w:rsidRDefault="0023628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Eiriksdottir</w:t>
      </w:r>
      <w:proofErr w:type="spellEnd"/>
      <w:r w:rsidRPr="00161E27">
        <w:rPr>
          <w:rFonts w:ascii="Georgia" w:eastAsia="Google Sans Text" w:hAnsi="Georgia" w:cstheme="minorHAnsi"/>
          <w:color w:val="1B1C1D"/>
        </w:rPr>
        <w:t xml:space="preserve">, E. S., </w:t>
      </w:r>
      <w:proofErr w:type="spellStart"/>
      <w:r w:rsidRPr="00161E27">
        <w:rPr>
          <w:rFonts w:ascii="Georgia" w:eastAsia="Google Sans Text" w:hAnsi="Georgia" w:cstheme="minorHAnsi"/>
          <w:color w:val="1B1C1D"/>
        </w:rPr>
        <w:t>Oelkers</w:t>
      </w:r>
      <w:proofErr w:type="spellEnd"/>
      <w:r w:rsidRPr="00161E27">
        <w:rPr>
          <w:rFonts w:ascii="Georgia" w:eastAsia="Google Sans Text" w:hAnsi="Georgia" w:cstheme="minorHAnsi"/>
          <w:color w:val="1B1C1D"/>
        </w:rPr>
        <w:t xml:space="preserve">, E. H., </w:t>
      </w:r>
      <w:proofErr w:type="spellStart"/>
      <w:r w:rsidRPr="00161E27">
        <w:rPr>
          <w:rFonts w:ascii="Georgia" w:eastAsia="Google Sans Text" w:hAnsi="Georgia" w:cstheme="minorHAnsi"/>
          <w:color w:val="1B1C1D"/>
        </w:rPr>
        <w:t>Hardardottir</w:t>
      </w:r>
      <w:proofErr w:type="spellEnd"/>
      <w:r w:rsidRPr="00161E27">
        <w:rPr>
          <w:rFonts w:ascii="Georgia" w:eastAsia="Google Sans Text" w:hAnsi="Georgia" w:cstheme="minorHAnsi"/>
          <w:color w:val="1B1C1D"/>
        </w:rPr>
        <w:t xml:space="preserve">, J., &amp; </w:t>
      </w:r>
      <w:proofErr w:type="spellStart"/>
      <w:r w:rsidRPr="00161E27">
        <w:rPr>
          <w:rFonts w:ascii="Georgia" w:eastAsia="Google Sans Text" w:hAnsi="Georgia" w:cstheme="minorHAnsi"/>
          <w:color w:val="1B1C1D"/>
        </w:rPr>
        <w:t>Gislason</w:t>
      </w:r>
      <w:proofErr w:type="spellEnd"/>
      <w:r w:rsidRPr="00161E27">
        <w:rPr>
          <w:rFonts w:ascii="Georgia" w:eastAsia="Google Sans Text" w:hAnsi="Georgia" w:cstheme="minorHAnsi"/>
          <w:color w:val="1B1C1D"/>
        </w:rPr>
        <w:t>, S. R. (2017). The impact of damming on riverine fluxes to the ocean: A case study from Eastern Iceland. </w:t>
      </w:r>
      <w:r w:rsidRPr="00161E27">
        <w:rPr>
          <w:rFonts w:ascii="Georgia" w:eastAsia="Google Sans Text" w:hAnsi="Georgia" w:cstheme="minorHAnsi"/>
          <w:i/>
          <w:iCs/>
          <w:color w:val="1B1C1D"/>
        </w:rPr>
        <w:t>Water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113</w:t>
      </w:r>
      <w:r w:rsidRPr="00161E27">
        <w:rPr>
          <w:rFonts w:ascii="Georgia" w:eastAsia="Google Sans Text" w:hAnsi="Georgia" w:cstheme="minorHAnsi"/>
          <w:color w:val="1B1C1D"/>
        </w:rPr>
        <w:t>, 124-138.</w:t>
      </w:r>
    </w:p>
    <w:p w14:paraId="333B8CC1" w14:textId="4C66D692" w:rsidR="00A85AD2" w:rsidRPr="00161E27" w:rsidRDefault="00A85AD2"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El</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Fadel, M., Sayegh, Y. E., Ibrahim, A. A., Jamali, D., &amp; El</w:t>
      </w:r>
      <w:r w:rsidRPr="00161E27">
        <w:rPr>
          <w:rFonts w:ascii="Times New Roman" w:eastAsia="Google Sans Text" w:hAnsi="Times New Roman" w:cs="Times New Roman"/>
          <w:color w:val="1B1C1D"/>
        </w:rPr>
        <w:t>‐</w:t>
      </w:r>
      <w:proofErr w:type="spellStart"/>
      <w:r w:rsidRPr="00161E27">
        <w:rPr>
          <w:rFonts w:ascii="Georgia" w:eastAsia="Google Sans Text" w:hAnsi="Georgia" w:cstheme="minorHAnsi"/>
          <w:color w:val="1B1C1D"/>
        </w:rPr>
        <w:t>Fadl</w:t>
      </w:r>
      <w:proofErr w:type="spellEnd"/>
      <w:r w:rsidRPr="00161E27">
        <w:rPr>
          <w:rFonts w:ascii="Georgia" w:eastAsia="Google Sans Text" w:hAnsi="Georgia" w:cstheme="minorHAnsi"/>
          <w:color w:val="1B1C1D"/>
        </w:rPr>
        <w:t>, K. (2002). The Euphrates–Tigris Basin: A case study in surface water conflict resolution. </w:t>
      </w:r>
      <w:r w:rsidRPr="00161E27">
        <w:rPr>
          <w:rFonts w:ascii="Georgia" w:eastAsia="Google Sans Text" w:hAnsi="Georgia" w:cstheme="minorHAnsi"/>
          <w:i/>
          <w:iCs/>
          <w:color w:val="1B1C1D"/>
        </w:rPr>
        <w:t>Journal of Natural Resources and Life Sciences Education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31</w:t>
      </w:r>
      <w:r w:rsidRPr="00161E27">
        <w:rPr>
          <w:rFonts w:ascii="Georgia" w:eastAsia="Google Sans Text" w:hAnsi="Georgia" w:cstheme="minorHAnsi"/>
          <w:color w:val="1B1C1D"/>
        </w:rPr>
        <w:t>(1), 99-110.</w:t>
      </w:r>
    </w:p>
    <w:p w14:paraId="25E284DE" w14:textId="7D3077E2" w:rsidR="00B55FBC" w:rsidRPr="00161E27" w:rsidRDefault="00B55FB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Fu, Y., Zhu, Z., Liu, L., Zhan, W., He, T., Shen, H., ... &amp; Ao, Z. (2024). Remote sensing time series analysis: A review of data and applications. </w:t>
      </w:r>
      <w:r w:rsidRPr="00161E27">
        <w:rPr>
          <w:rFonts w:ascii="Georgia" w:eastAsia="Google Sans Text" w:hAnsi="Georgia" w:cstheme="minorHAnsi"/>
          <w:i/>
          <w:iCs/>
          <w:color w:val="1B1C1D"/>
        </w:rPr>
        <w:t>Journal of 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w:t>
      </w:r>
      <w:r w:rsidRPr="00161E27">
        <w:rPr>
          <w:rFonts w:ascii="Georgia" w:eastAsia="Google Sans Text" w:hAnsi="Georgia" w:cstheme="minorHAnsi"/>
          <w:color w:val="1B1C1D"/>
        </w:rPr>
        <w:t>, 0285.</w:t>
      </w:r>
    </w:p>
    <w:p w14:paraId="12435A72" w14:textId="1B0C4434" w:rsidR="0039066F" w:rsidRPr="00161E27" w:rsidRDefault="0039066F"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Geng</w:t>
      </w:r>
      <w:proofErr w:type="spellEnd"/>
      <w:r w:rsidRPr="00161E27">
        <w:rPr>
          <w:rFonts w:ascii="Georgia" w:eastAsia="Google Sans Text" w:hAnsi="Georgia" w:cstheme="minorHAnsi"/>
          <w:color w:val="1B1C1D"/>
        </w:rPr>
        <w:t>, L., Che, T., Wang, X., &amp; Wang, H. (2019). Detecting spatiotemporal changes in vegetation with the BFAST model in the Qilian Mountain region during 2000–2017. Remote Sensing, 11(2), 103.</w:t>
      </w:r>
    </w:p>
    <w:p w14:paraId="39069495"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Graf, W. L. (2006). Downstream hydrologic and geomorphic effects of dams: Case studies from the United States. </w:t>
      </w:r>
      <w:r w:rsidRPr="00161E27">
        <w:rPr>
          <w:rFonts w:ascii="Georgia" w:eastAsia="Google Sans Text" w:hAnsi="Georgia" w:cstheme="minorHAnsi"/>
          <w:i/>
          <w:color w:val="1B1C1D"/>
        </w:rPr>
        <w:t>Geomorphology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79</w:t>
      </w:r>
      <w:r w:rsidRPr="00161E27">
        <w:rPr>
          <w:rFonts w:ascii="Georgia" w:eastAsia="Google Sans Text" w:hAnsi="Georgia" w:cstheme="minorHAnsi"/>
          <w:color w:val="1B1C1D"/>
        </w:rPr>
        <w:t>(3-4), 264-283.</w:t>
      </w:r>
    </w:p>
    <w:p w14:paraId="70218C8A" w14:textId="21F9A75F" w:rsidR="001D21E6" w:rsidRPr="00161E27" w:rsidRDefault="001D21E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lastRenderedPageBreak/>
        <w:t xml:space="preserve">Haas, E. M., </w:t>
      </w:r>
      <w:proofErr w:type="spellStart"/>
      <w:r w:rsidRPr="00161E27">
        <w:rPr>
          <w:rFonts w:ascii="Georgia" w:eastAsia="Google Sans Text" w:hAnsi="Georgia" w:cstheme="minorHAnsi"/>
          <w:color w:val="1B1C1D"/>
        </w:rPr>
        <w:t>Bartholomé</w:t>
      </w:r>
      <w:proofErr w:type="spellEnd"/>
      <w:r w:rsidRPr="00161E27">
        <w:rPr>
          <w:rFonts w:ascii="Georgia" w:eastAsia="Google Sans Text" w:hAnsi="Georgia" w:cstheme="minorHAnsi"/>
          <w:color w:val="1B1C1D"/>
        </w:rPr>
        <w:t xml:space="preserve">, E., &amp; </w:t>
      </w:r>
      <w:proofErr w:type="spellStart"/>
      <w:r w:rsidRPr="00161E27">
        <w:rPr>
          <w:rFonts w:ascii="Georgia" w:eastAsia="Google Sans Text" w:hAnsi="Georgia" w:cstheme="minorHAnsi"/>
          <w:color w:val="1B1C1D"/>
        </w:rPr>
        <w:t>Combal</w:t>
      </w:r>
      <w:proofErr w:type="spellEnd"/>
      <w:r w:rsidRPr="00161E27">
        <w:rPr>
          <w:rFonts w:ascii="Georgia" w:eastAsia="Google Sans Text" w:hAnsi="Georgia" w:cstheme="minorHAnsi"/>
          <w:color w:val="1B1C1D"/>
        </w:rPr>
        <w:t>, B. (2009). Time series analysis of optical remote sensing data for the mapping of temporary surface water bodies in sub-Saharan western Africa.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370</w:t>
      </w:r>
      <w:r w:rsidRPr="00161E27">
        <w:rPr>
          <w:rFonts w:ascii="Georgia" w:eastAsia="Google Sans Text" w:hAnsi="Georgia" w:cstheme="minorHAnsi"/>
          <w:color w:val="1B1C1D"/>
        </w:rPr>
        <w:t>(1-4), 52-63.</w:t>
      </w:r>
    </w:p>
    <w:p w14:paraId="6F62984A" w14:textId="77777777" w:rsidR="00F11259" w:rsidRPr="00161E27" w:rsidRDefault="00F1125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Harrigan, S., </w:t>
      </w:r>
      <w:proofErr w:type="spellStart"/>
      <w:r w:rsidRPr="00161E27">
        <w:rPr>
          <w:rFonts w:ascii="Georgia" w:eastAsia="Google Sans Text" w:hAnsi="Georgia" w:cstheme="minorHAnsi"/>
          <w:color w:val="1B1C1D"/>
        </w:rPr>
        <w:t>Zsoter</w:t>
      </w:r>
      <w:proofErr w:type="spellEnd"/>
      <w:r w:rsidRPr="00161E27">
        <w:rPr>
          <w:rFonts w:ascii="Georgia" w:eastAsia="Google Sans Text" w:hAnsi="Georgia" w:cstheme="minorHAnsi"/>
          <w:color w:val="1B1C1D"/>
        </w:rPr>
        <w:t xml:space="preserve">, E., Alfieri, L., Prudhomme, C., </w:t>
      </w:r>
      <w:proofErr w:type="spellStart"/>
      <w:r w:rsidRPr="00161E27">
        <w:rPr>
          <w:rFonts w:ascii="Georgia" w:eastAsia="Google Sans Text" w:hAnsi="Georgia" w:cstheme="minorHAnsi"/>
          <w:color w:val="1B1C1D"/>
        </w:rPr>
        <w:t>Salamon</w:t>
      </w:r>
      <w:proofErr w:type="spellEnd"/>
      <w:r w:rsidRPr="00161E27">
        <w:rPr>
          <w:rFonts w:ascii="Georgia" w:eastAsia="Google Sans Text" w:hAnsi="Georgia" w:cstheme="minorHAnsi"/>
          <w:color w:val="1B1C1D"/>
        </w:rPr>
        <w:t xml:space="preserve">, P., </w:t>
      </w:r>
      <w:proofErr w:type="spellStart"/>
      <w:r w:rsidRPr="00161E27">
        <w:rPr>
          <w:rFonts w:ascii="Georgia" w:eastAsia="Google Sans Text" w:hAnsi="Georgia" w:cstheme="minorHAnsi"/>
          <w:color w:val="1B1C1D"/>
        </w:rPr>
        <w:t>Wetterhall</w:t>
      </w:r>
      <w:proofErr w:type="spellEnd"/>
      <w:r w:rsidRPr="00161E27">
        <w:rPr>
          <w:rFonts w:ascii="Georgia" w:eastAsia="Google Sans Text" w:hAnsi="Georgia" w:cstheme="minorHAnsi"/>
          <w:color w:val="1B1C1D"/>
        </w:rPr>
        <w:t xml:space="preserve">, F., ... &amp; </w:t>
      </w:r>
      <w:proofErr w:type="spellStart"/>
      <w:r w:rsidRPr="00161E27">
        <w:rPr>
          <w:rFonts w:ascii="Georgia" w:eastAsia="Google Sans Text" w:hAnsi="Georgia" w:cstheme="minorHAnsi"/>
          <w:color w:val="1B1C1D"/>
        </w:rPr>
        <w:t>Pappenberger</w:t>
      </w:r>
      <w:proofErr w:type="spellEnd"/>
      <w:r w:rsidRPr="00161E27">
        <w:rPr>
          <w:rFonts w:ascii="Georgia" w:eastAsia="Google Sans Text" w:hAnsi="Georgia" w:cstheme="minorHAnsi"/>
          <w:color w:val="1B1C1D"/>
        </w:rPr>
        <w:t>, F. (2020). GloFAS-ERA5 operational global river discharge reanalysis 1979–present. </w:t>
      </w:r>
      <w:r w:rsidRPr="00161E27">
        <w:rPr>
          <w:rFonts w:ascii="Georgia" w:eastAsia="Google Sans Text" w:hAnsi="Georgia" w:cstheme="minorHAnsi"/>
          <w:i/>
          <w:iCs/>
          <w:color w:val="1B1C1D"/>
        </w:rPr>
        <w:t>Earth System Science Data Discussions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2020</w:t>
      </w:r>
      <w:r w:rsidRPr="00161E27">
        <w:rPr>
          <w:rFonts w:ascii="Georgia" w:eastAsia="Google Sans Text" w:hAnsi="Georgia" w:cstheme="minorHAnsi"/>
          <w:color w:val="1B1C1D"/>
        </w:rPr>
        <w:t>, 1-23.</w:t>
      </w:r>
    </w:p>
    <w:p w14:paraId="39362B60" w14:textId="4566DA0B" w:rsidR="00CB38E5" w:rsidRPr="00161E27" w:rsidRDefault="00CB38E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Hussein, O. A., &amp; Mohamed, K. (2021). Legal Rights of International Water Resources: A Case of Tigris and Euphrates Rivers. </w:t>
      </w:r>
      <w:r w:rsidRPr="00161E27">
        <w:rPr>
          <w:rFonts w:ascii="Georgia" w:eastAsia="Google Sans Text" w:hAnsi="Georgia" w:cstheme="minorHAnsi"/>
          <w:i/>
          <w:iCs/>
          <w:color w:val="1B1C1D"/>
        </w:rPr>
        <w:t>International Journal of Law, Government and Communication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6</w:t>
      </w:r>
      <w:r w:rsidRPr="00161E27">
        <w:rPr>
          <w:rFonts w:ascii="Georgia" w:eastAsia="Google Sans Text" w:hAnsi="Georgia" w:cstheme="minorHAnsi"/>
          <w:color w:val="1B1C1D"/>
        </w:rPr>
        <w:t>(22), 130-137.</w:t>
      </w:r>
    </w:p>
    <w:p w14:paraId="70044E26" w14:textId="017F4073" w:rsidR="00F52975" w:rsidRPr="00161E27" w:rsidRDefault="00F52975" w:rsidP="001B2781">
      <w:pPr>
        <w:spacing w:after="120" w:line="240" w:lineRule="auto"/>
        <w:rPr>
          <w:rFonts w:ascii="Georgia" w:eastAsia="Google Sans Text" w:hAnsi="Georgia" w:cstheme="minorHAnsi"/>
          <w:color w:val="1B1C1D"/>
        </w:rPr>
      </w:pPr>
      <w:r w:rsidRPr="00161E27">
        <w:rPr>
          <w:rFonts w:ascii="Georgia" w:eastAsia="Google Sans Text" w:hAnsi="Georgia" w:cstheme="minorHAnsi"/>
          <w:color w:val="1B1C1D"/>
        </w:rPr>
        <w:t xml:space="preserve">Issa, I. E., Al-Ansari, N. A., </w:t>
      </w:r>
      <w:proofErr w:type="spellStart"/>
      <w:r w:rsidRPr="00161E27">
        <w:rPr>
          <w:rFonts w:ascii="Georgia" w:eastAsia="Google Sans Text" w:hAnsi="Georgia" w:cstheme="minorHAnsi"/>
          <w:color w:val="1B1C1D"/>
        </w:rPr>
        <w:t>Sherwany</w:t>
      </w:r>
      <w:proofErr w:type="spellEnd"/>
      <w:r w:rsidRPr="00161E27">
        <w:rPr>
          <w:rFonts w:ascii="Georgia" w:eastAsia="Google Sans Text" w:hAnsi="Georgia" w:cstheme="minorHAnsi"/>
          <w:color w:val="1B1C1D"/>
        </w:rPr>
        <w:t>, G., &amp; Knutsson, S. (2013). Trends and future challenges of water resources in the Tigris–Euphrates Rivers basin in Iraq. Hydrology and Earth System Sciences Discussions, 10(12), 14617-14644.</w:t>
      </w:r>
    </w:p>
    <w:p w14:paraId="47AF5C3D" w14:textId="7A7125D7" w:rsidR="00642877" w:rsidRPr="00161E27" w:rsidRDefault="0064287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Kamidis</w:t>
      </w:r>
      <w:proofErr w:type="spellEnd"/>
      <w:r w:rsidRPr="00161E27">
        <w:rPr>
          <w:rFonts w:ascii="Georgia" w:eastAsia="Google Sans Text" w:hAnsi="Georgia" w:cstheme="minorHAnsi"/>
          <w:color w:val="1B1C1D"/>
        </w:rPr>
        <w:t xml:space="preserve">, N., </w:t>
      </w:r>
      <w:proofErr w:type="spellStart"/>
      <w:r w:rsidRPr="00161E27">
        <w:rPr>
          <w:rFonts w:ascii="Georgia" w:eastAsia="Google Sans Text" w:hAnsi="Georgia" w:cstheme="minorHAnsi"/>
          <w:color w:val="1B1C1D"/>
        </w:rPr>
        <w:t>Koutrakis</w:t>
      </w:r>
      <w:proofErr w:type="spellEnd"/>
      <w:r w:rsidRPr="00161E27">
        <w:rPr>
          <w:rFonts w:ascii="Georgia" w:eastAsia="Google Sans Text" w:hAnsi="Georgia" w:cstheme="minorHAnsi"/>
          <w:color w:val="1B1C1D"/>
        </w:rPr>
        <w:t xml:space="preserve">, E., </w:t>
      </w:r>
      <w:proofErr w:type="spellStart"/>
      <w:r w:rsidRPr="00161E27">
        <w:rPr>
          <w:rFonts w:ascii="Georgia" w:eastAsia="Google Sans Text" w:hAnsi="Georgia" w:cstheme="minorHAnsi"/>
          <w:color w:val="1B1C1D"/>
        </w:rPr>
        <w:t>Sapounidis</w:t>
      </w:r>
      <w:proofErr w:type="spellEnd"/>
      <w:r w:rsidRPr="00161E27">
        <w:rPr>
          <w:rFonts w:ascii="Georgia" w:eastAsia="Google Sans Text" w:hAnsi="Georgia" w:cstheme="minorHAnsi"/>
          <w:color w:val="1B1C1D"/>
        </w:rPr>
        <w:t xml:space="preserve">, A., &amp; </w:t>
      </w:r>
      <w:proofErr w:type="spellStart"/>
      <w:r w:rsidRPr="00161E27">
        <w:rPr>
          <w:rFonts w:ascii="Georgia" w:eastAsia="Google Sans Text" w:hAnsi="Georgia" w:cstheme="minorHAnsi"/>
          <w:color w:val="1B1C1D"/>
        </w:rPr>
        <w:t>Sylaios</w:t>
      </w:r>
      <w:proofErr w:type="spellEnd"/>
      <w:r w:rsidRPr="00161E27">
        <w:rPr>
          <w:rFonts w:ascii="Georgia" w:eastAsia="Google Sans Text" w:hAnsi="Georgia" w:cstheme="minorHAnsi"/>
          <w:color w:val="1B1C1D"/>
        </w:rPr>
        <w:t xml:space="preserve">, G. (2021). Impact of river damming on downstream hydrology and hydrochemistry: The case of lower </w:t>
      </w:r>
      <w:proofErr w:type="spellStart"/>
      <w:r w:rsidRPr="00161E27">
        <w:rPr>
          <w:rFonts w:ascii="Georgia" w:eastAsia="Google Sans Text" w:hAnsi="Georgia" w:cstheme="minorHAnsi"/>
          <w:color w:val="1B1C1D"/>
        </w:rPr>
        <w:t>Nestos</w:t>
      </w:r>
      <w:proofErr w:type="spellEnd"/>
      <w:r w:rsidRPr="00161E27">
        <w:rPr>
          <w:rFonts w:ascii="Georgia" w:eastAsia="Google Sans Text" w:hAnsi="Georgia" w:cstheme="minorHAnsi"/>
          <w:color w:val="1B1C1D"/>
        </w:rPr>
        <w:t xml:space="preserve"> River catchment (NE. Greece). Water, 13(20), 2832.</w:t>
      </w:r>
    </w:p>
    <w:p w14:paraId="1C552B1A" w14:textId="77777777"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Kibaroglu</w:t>
      </w:r>
      <w:proofErr w:type="spellEnd"/>
      <w:r w:rsidRPr="00161E27">
        <w:rPr>
          <w:rFonts w:ascii="Georgia" w:eastAsia="Google Sans Text" w:hAnsi="Georgia" w:cstheme="minorHAnsi"/>
          <w:color w:val="1B1C1D"/>
        </w:rPr>
        <w:t xml:space="preserve">, A., &amp; </w:t>
      </w:r>
      <w:proofErr w:type="spellStart"/>
      <w:r w:rsidRPr="00161E27">
        <w:rPr>
          <w:rFonts w:ascii="Georgia" w:eastAsia="Google Sans Text" w:hAnsi="Georgia" w:cstheme="minorHAnsi"/>
          <w:color w:val="1B1C1D"/>
        </w:rPr>
        <w:t>Scheumann</w:t>
      </w:r>
      <w:proofErr w:type="spellEnd"/>
      <w:r w:rsidRPr="00161E27">
        <w:rPr>
          <w:rFonts w:ascii="Georgia" w:eastAsia="Google Sans Text" w:hAnsi="Georgia" w:cstheme="minorHAnsi"/>
          <w:color w:val="1B1C1D"/>
        </w:rPr>
        <w:t xml:space="preserve">, W. (2013). Turkey's water policy and the Southeastern Anatolia Project (GAP). In </w:t>
      </w:r>
      <w:r w:rsidRPr="00161E27">
        <w:rPr>
          <w:rFonts w:ascii="Georgia" w:eastAsia="Google Sans Text" w:hAnsi="Georgia" w:cstheme="minorHAnsi"/>
          <w:i/>
          <w:color w:val="1B1C1D"/>
        </w:rPr>
        <w:t>Water policy in Turkey</w:t>
      </w:r>
      <w:r w:rsidRPr="00161E27">
        <w:rPr>
          <w:rFonts w:ascii="Georgia" w:eastAsia="Google Sans Text" w:hAnsi="Georgia" w:cstheme="minorHAnsi"/>
          <w:color w:val="1B1C1D"/>
        </w:rPr>
        <w:t xml:space="preserve"> (pp. 1-20). Springer.</w:t>
      </w:r>
    </w:p>
    <w:p w14:paraId="13CACE75" w14:textId="55C1368C" w:rsidR="007658B4" w:rsidRPr="00161E27" w:rsidRDefault="007658B4"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 xml:space="preserve">Lehner, B., </w:t>
      </w:r>
      <w:proofErr w:type="spellStart"/>
      <w:r w:rsidRPr="00161E27">
        <w:rPr>
          <w:rFonts w:ascii="Georgia" w:eastAsia="Calibri" w:hAnsi="Georgia" w:cstheme="minorHAnsi"/>
          <w:color w:val="000000"/>
          <w:lang w:bidi="fa-IR"/>
        </w:rPr>
        <w:t>Liermann</w:t>
      </w:r>
      <w:proofErr w:type="spellEnd"/>
      <w:r w:rsidRPr="00161E27">
        <w:rPr>
          <w:rFonts w:ascii="Georgia" w:eastAsia="Calibri" w:hAnsi="Georgia" w:cstheme="minorHAnsi"/>
          <w:color w:val="000000"/>
          <w:lang w:bidi="fa-IR"/>
        </w:rPr>
        <w:t xml:space="preserve">, C. R., </w:t>
      </w:r>
      <w:proofErr w:type="spellStart"/>
      <w:r w:rsidRPr="00161E27">
        <w:rPr>
          <w:rFonts w:ascii="Georgia" w:eastAsia="Calibri" w:hAnsi="Georgia" w:cstheme="minorHAnsi"/>
          <w:color w:val="000000"/>
          <w:lang w:bidi="fa-IR"/>
        </w:rPr>
        <w:t>Revenga</w:t>
      </w:r>
      <w:proofErr w:type="spellEnd"/>
      <w:r w:rsidRPr="00161E27">
        <w:rPr>
          <w:rFonts w:ascii="Georgia" w:eastAsia="Calibri" w:hAnsi="Georgia" w:cstheme="minorHAnsi"/>
          <w:color w:val="000000"/>
          <w:lang w:bidi="fa-IR"/>
        </w:rPr>
        <w:t xml:space="preserve">, C., </w:t>
      </w:r>
      <w:proofErr w:type="spellStart"/>
      <w:r w:rsidRPr="00161E27">
        <w:rPr>
          <w:rFonts w:ascii="Georgia" w:eastAsia="Calibri" w:hAnsi="Georgia" w:cstheme="minorHAnsi"/>
          <w:color w:val="000000"/>
          <w:lang w:bidi="fa-IR"/>
        </w:rPr>
        <w:t>Vörösmarty</w:t>
      </w:r>
      <w:proofErr w:type="spellEnd"/>
      <w:r w:rsidRPr="00161E27">
        <w:rPr>
          <w:rFonts w:ascii="Georgia" w:eastAsia="Calibri" w:hAnsi="Georgia" w:cstheme="minorHAnsi"/>
          <w:color w:val="000000"/>
          <w:lang w:bidi="fa-IR"/>
        </w:rPr>
        <w:t xml:space="preserve">, C., Fekete, B., </w:t>
      </w:r>
      <w:proofErr w:type="spellStart"/>
      <w:r w:rsidRPr="00161E27">
        <w:rPr>
          <w:rFonts w:ascii="Georgia" w:eastAsia="Calibri" w:hAnsi="Georgia" w:cstheme="minorHAnsi"/>
          <w:color w:val="000000"/>
          <w:lang w:bidi="fa-IR"/>
        </w:rPr>
        <w:t>Crouzet</w:t>
      </w:r>
      <w:proofErr w:type="spellEnd"/>
      <w:r w:rsidRPr="00161E27">
        <w:rPr>
          <w:rFonts w:ascii="Georgia" w:eastAsia="Calibri" w:hAnsi="Georgia" w:cstheme="minorHAnsi"/>
          <w:color w:val="000000"/>
          <w:lang w:bidi="fa-IR"/>
        </w:rPr>
        <w:t>, P., ... &amp; Robertson, J. C. (2011). Global reservoir and dam (grand) database. </w:t>
      </w:r>
      <w:r w:rsidRPr="00161E27">
        <w:rPr>
          <w:rFonts w:ascii="Georgia" w:eastAsia="Calibri" w:hAnsi="Georgia" w:cstheme="minorHAnsi"/>
          <w:i/>
          <w:iCs/>
          <w:color w:val="000000"/>
          <w:lang w:bidi="fa-IR"/>
        </w:rPr>
        <w:t>Technical Documentation, Version</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1</w:t>
      </w:r>
      <w:r w:rsidRPr="00161E27">
        <w:rPr>
          <w:rFonts w:ascii="Georgia" w:eastAsia="Calibri" w:hAnsi="Georgia" w:cstheme="minorHAnsi"/>
          <w:color w:val="000000"/>
          <w:lang w:bidi="fa-IR"/>
        </w:rPr>
        <w:t>, 1-14.</w:t>
      </w:r>
    </w:p>
    <w:p w14:paraId="26548A7E" w14:textId="63D664FB" w:rsidR="00F52975" w:rsidRPr="00161E27" w:rsidRDefault="00F52975"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161E27">
        <w:rPr>
          <w:rFonts w:ascii="Georgia" w:eastAsia="Calibri" w:hAnsi="Georgia" w:cstheme="minorHAnsi"/>
          <w:i/>
          <w:iCs/>
          <w:color w:val="000000"/>
          <w:lang w:bidi="fa-IR"/>
        </w:rPr>
        <w:t>Remote Sensing of Environment</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280</w:t>
      </w:r>
      <w:r w:rsidRPr="00161E27">
        <w:rPr>
          <w:rFonts w:ascii="Georgia" w:eastAsia="Calibri" w:hAnsi="Georgia" w:cstheme="minorHAnsi"/>
          <w:color w:val="000000"/>
          <w:lang w:bidi="fa-IR"/>
        </w:rPr>
        <w:t>, 113222.</w:t>
      </w:r>
    </w:p>
    <w:p w14:paraId="3AA08D24" w14:textId="63921B93" w:rsidR="00E141A0" w:rsidRPr="00161E27" w:rsidRDefault="00E141A0"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Lu, X. X., &amp; Chua, S. D. X. (2021). River discharge and water level changes in the Mekong River: Droughts in an era of mega</w:t>
      </w:r>
      <w:r w:rsidRPr="00161E27">
        <w:rPr>
          <w:rFonts w:ascii="Times New Roman" w:eastAsia="Calibri" w:hAnsi="Times New Roman" w:cs="Times New Roman"/>
          <w:color w:val="000000"/>
          <w:lang w:bidi="fa-IR"/>
        </w:rPr>
        <w:t>‐</w:t>
      </w:r>
      <w:r w:rsidRPr="00161E27">
        <w:rPr>
          <w:rFonts w:ascii="Georgia" w:eastAsia="Calibri" w:hAnsi="Georgia" w:cstheme="minorHAnsi"/>
          <w:color w:val="000000"/>
          <w:lang w:bidi="fa-IR"/>
        </w:rPr>
        <w:t>dams. Hydrological Processes, 35(7), e14265.</w:t>
      </w:r>
    </w:p>
    <w:p w14:paraId="29B213D5" w14:textId="210458EC"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Luan, W., Li, X., </w:t>
      </w:r>
      <w:proofErr w:type="spellStart"/>
      <w:r w:rsidRPr="00161E27">
        <w:rPr>
          <w:rFonts w:ascii="Georgia" w:eastAsia="Google Sans Text" w:hAnsi="Georgia" w:cstheme="minorHAnsi"/>
          <w:color w:val="1B1C1D"/>
        </w:rPr>
        <w:t>Kuang</w:t>
      </w:r>
      <w:proofErr w:type="spellEnd"/>
      <w:r w:rsidRPr="00161E27">
        <w:rPr>
          <w:rFonts w:ascii="Georgia" w:eastAsia="Google Sans Text" w:hAnsi="Georgia" w:cstheme="minorHAnsi"/>
          <w:color w:val="1B1C1D"/>
        </w:rPr>
        <w:t>, W., Su, J., Xue, H., Zhang, K., ... &amp; Li, G. (2025). Quantitative Assessment of the Water Stress in the Tigris–Euphrates River Basin Driven by Anthropogenic Impacts. </w:t>
      </w:r>
      <w:r w:rsidRPr="00161E27">
        <w:rPr>
          <w:rFonts w:ascii="Georgia" w:eastAsia="Google Sans Text" w:hAnsi="Georgia" w:cstheme="minorHAnsi"/>
          <w:i/>
          <w:iCs/>
          <w:color w:val="1B1C1D"/>
        </w:rPr>
        <w:t>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6827DCDB" w14:textId="6E01DF78" w:rsidR="002A1670" w:rsidRPr="00161E27" w:rsidRDefault="002A1670"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Mendes, M. P., Rodriguez-Galiano, V., &amp; </w:t>
      </w:r>
      <w:proofErr w:type="spellStart"/>
      <w:r w:rsidRPr="00161E27">
        <w:rPr>
          <w:rFonts w:ascii="Georgia" w:eastAsia="Google Sans Text" w:hAnsi="Georgia" w:cstheme="minorHAnsi"/>
          <w:color w:val="1B1C1D"/>
        </w:rPr>
        <w:t>Aragones</w:t>
      </w:r>
      <w:proofErr w:type="spellEnd"/>
      <w:r w:rsidRPr="00161E27">
        <w:rPr>
          <w:rFonts w:ascii="Georgia" w:eastAsia="Google Sans Text" w:hAnsi="Georgia" w:cstheme="minorHAnsi"/>
          <w:color w:val="1B1C1D"/>
        </w:rPr>
        <w:t xml:space="preserve">, D. (2022). Evaluating the BFAST method to detect and </w:t>
      </w:r>
      <w:proofErr w:type="spellStart"/>
      <w:r w:rsidRPr="00161E27">
        <w:rPr>
          <w:rFonts w:ascii="Georgia" w:eastAsia="Google Sans Text" w:hAnsi="Georgia" w:cstheme="minorHAnsi"/>
          <w:color w:val="1B1C1D"/>
        </w:rPr>
        <w:t>characterise</w:t>
      </w:r>
      <w:proofErr w:type="spellEnd"/>
      <w:r w:rsidRPr="00161E27">
        <w:rPr>
          <w:rFonts w:ascii="Georgia" w:eastAsia="Google Sans Text" w:hAnsi="Georgia" w:cstheme="minorHAnsi"/>
          <w:color w:val="1B1C1D"/>
        </w:rPr>
        <w:t xml:space="preserve"> changing trends in water time series: A case study on the impact of droughts on the Mediterranean climate. </w:t>
      </w:r>
      <w:r w:rsidRPr="00161E27">
        <w:rPr>
          <w:rFonts w:ascii="Georgia" w:eastAsia="Google Sans Text" w:hAnsi="Georgia" w:cstheme="minorHAnsi"/>
          <w:i/>
          <w:iCs/>
          <w:color w:val="1B1C1D"/>
        </w:rPr>
        <w:t>Science of The Total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846</w:t>
      </w:r>
      <w:r w:rsidRPr="00161E27">
        <w:rPr>
          <w:rFonts w:ascii="Georgia" w:eastAsia="Google Sans Text" w:hAnsi="Georgia" w:cstheme="minorHAnsi"/>
          <w:color w:val="1B1C1D"/>
        </w:rPr>
        <w:t>, 157428.</w:t>
      </w:r>
    </w:p>
    <w:p w14:paraId="30A0154D" w14:textId="3476028B"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Oktav</w:t>
      </w:r>
      <w:proofErr w:type="spellEnd"/>
      <w:r w:rsidRPr="00161E27">
        <w:rPr>
          <w:rFonts w:ascii="Georgia" w:eastAsia="Google Sans Text" w:hAnsi="Georgia" w:cstheme="minorHAnsi"/>
          <w:color w:val="1B1C1D"/>
        </w:rPr>
        <w:t>, Ö. Z. (2017). Turkey’s water policy in the Euphrates-Tigris basin. </w:t>
      </w:r>
      <w:r w:rsidRPr="00161E27">
        <w:rPr>
          <w:rFonts w:ascii="Georgia" w:eastAsia="Google Sans Text" w:hAnsi="Georgia" w:cstheme="minorHAnsi"/>
          <w:i/>
          <w:iCs/>
          <w:color w:val="1B1C1D"/>
        </w:rPr>
        <w:t>Environmental change and human security in Africa and the Middle East</w:t>
      </w:r>
      <w:r w:rsidRPr="00161E27">
        <w:rPr>
          <w:rFonts w:ascii="Georgia" w:eastAsia="Google Sans Text" w:hAnsi="Georgia" w:cstheme="minorHAnsi"/>
          <w:color w:val="1B1C1D"/>
        </w:rPr>
        <w:t>, 239-255</w:t>
      </w:r>
      <w:r w:rsidR="008740ED" w:rsidRPr="00161E27">
        <w:rPr>
          <w:rFonts w:ascii="Georgia" w:eastAsia="Google Sans Text" w:hAnsi="Georgia" w:cstheme="minorHAnsi"/>
          <w:color w:val="1B1C1D"/>
        </w:rPr>
        <w:t>.</w:t>
      </w:r>
    </w:p>
    <w:p w14:paraId="0A5A1308" w14:textId="713DAE59" w:rsidR="008740ED" w:rsidRPr="00161E27" w:rsidRDefault="008740E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Ozguler</w:t>
      </w:r>
      <w:proofErr w:type="spellEnd"/>
      <w:r w:rsidRPr="00161E27">
        <w:rPr>
          <w:rFonts w:ascii="Georgia" w:eastAsia="Google Sans Text" w:hAnsi="Georgia" w:cstheme="minorHAnsi"/>
          <w:color w:val="1B1C1D"/>
        </w:rPr>
        <w:t xml:space="preserve">, H., &amp; </w:t>
      </w:r>
      <w:proofErr w:type="spellStart"/>
      <w:r w:rsidRPr="00161E27">
        <w:rPr>
          <w:rFonts w:ascii="Georgia" w:eastAsia="Google Sans Text" w:hAnsi="Georgia" w:cstheme="minorHAnsi"/>
          <w:color w:val="1B1C1D"/>
        </w:rPr>
        <w:t>Yıldız</w:t>
      </w:r>
      <w:proofErr w:type="spellEnd"/>
      <w:r w:rsidRPr="00161E27">
        <w:rPr>
          <w:rFonts w:ascii="Georgia" w:eastAsia="Google Sans Text" w:hAnsi="Georgia" w:cstheme="minorHAnsi"/>
          <w:color w:val="1B1C1D"/>
        </w:rPr>
        <w:t>, D. (2020). Consequences of the droughts in the Euphrates-Tigris Basin. International Journal of Water Management and Diplomacy, 1(1), 29-40.</w:t>
      </w:r>
    </w:p>
    <w:p w14:paraId="31174895" w14:textId="77777777" w:rsidR="006D779B" w:rsidRPr="00161E27" w:rsidRDefault="006D779B"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Petts, G. E. (1984). Impounded rivers: perspectives for ecological management. </w:t>
      </w:r>
      <w:r w:rsidRPr="00161E27">
        <w:rPr>
          <w:rFonts w:ascii="Georgia" w:eastAsia="Google Sans Text" w:hAnsi="Georgia" w:cstheme="minorHAnsi"/>
          <w:i/>
          <w:color w:val="1B1C1D"/>
        </w:rPr>
        <w:t>John Wiley &amp; Sons</w:t>
      </w:r>
      <w:r w:rsidRPr="00161E27">
        <w:rPr>
          <w:rFonts w:ascii="Georgia" w:eastAsia="Google Sans Text" w:hAnsi="Georgia" w:cstheme="minorHAnsi"/>
          <w:color w:val="1B1C1D"/>
        </w:rPr>
        <w:t>.</w:t>
      </w:r>
    </w:p>
    <w:p w14:paraId="15246A86" w14:textId="29D4C332" w:rsidR="006D779B" w:rsidRPr="00161E27" w:rsidRDefault="00200779"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Piwowar, J. M., &amp; LeDrew, E. F. (2002). ARMA time series modelling of remote sensing imagery: A new approach for climate change studies. </w:t>
      </w:r>
      <w:r w:rsidRPr="00161E27">
        <w:rPr>
          <w:rFonts w:ascii="Georgia" w:eastAsia="Calibri" w:hAnsi="Georgia" w:cstheme="minorHAnsi"/>
          <w:i/>
          <w:iCs/>
          <w:color w:val="000000"/>
          <w:lang w:bidi="fa-IR"/>
        </w:rPr>
        <w:t>International Journal of Remote Sensing</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23</w:t>
      </w:r>
      <w:r w:rsidRPr="00161E27">
        <w:rPr>
          <w:rFonts w:ascii="Georgia" w:eastAsia="Calibri" w:hAnsi="Georgia" w:cstheme="minorHAnsi"/>
          <w:color w:val="000000"/>
          <w:lang w:bidi="fa-IR"/>
        </w:rPr>
        <w:t>(24), 5225-5248.</w:t>
      </w:r>
    </w:p>
    <w:p w14:paraId="6A50A31B"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Richter, B. D., Baumgartner, J. V., Powell, J., &amp; Braun, D. P. (1996). A method for assessing hydrologic alteration within ecosystems. </w:t>
      </w:r>
      <w:r w:rsidRPr="00161E27">
        <w:rPr>
          <w:rFonts w:ascii="Georgia" w:eastAsia="Google Sans Text" w:hAnsi="Georgia" w:cstheme="minorHAnsi"/>
          <w:i/>
          <w:color w:val="1B1C1D"/>
        </w:rPr>
        <w:t>Conservation Biology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10</w:t>
      </w:r>
      <w:r w:rsidRPr="00161E27">
        <w:rPr>
          <w:rFonts w:ascii="Georgia" w:eastAsia="Google Sans Text" w:hAnsi="Georgia" w:cstheme="minorHAnsi"/>
          <w:color w:val="1B1C1D"/>
        </w:rPr>
        <w:t>(4), 1163-1174.</w:t>
      </w:r>
    </w:p>
    <w:p w14:paraId="6058EE0C" w14:textId="2BF1961A" w:rsidR="008740ED" w:rsidRPr="00161E27" w:rsidRDefault="008740ED" w:rsidP="001B2781">
      <w:pPr>
        <w:spacing w:after="120" w:line="240" w:lineRule="auto"/>
        <w:rPr>
          <w:rFonts w:ascii="Georgia" w:eastAsia="Google Sans Text" w:hAnsi="Georgia" w:cstheme="minorHAnsi"/>
          <w:color w:val="1B1C1D"/>
        </w:rPr>
      </w:pPr>
      <w:proofErr w:type="spellStart"/>
      <w:r w:rsidRPr="00161E27">
        <w:rPr>
          <w:rFonts w:ascii="Georgia" w:eastAsia="Google Sans Text" w:hAnsi="Georgia" w:cstheme="minorHAnsi"/>
          <w:color w:val="1B1C1D"/>
        </w:rPr>
        <w:lastRenderedPageBreak/>
        <w:t>Shamseddin</w:t>
      </w:r>
      <w:proofErr w:type="spellEnd"/>
      <w:r w:rsidRPr="00161E27">
        <w:rPr>
          <w:rFonts w:ascii="Georgia" w:eastAsia="Google Sans Text" w:hAnsi="Georgia" w:cstheme="minorHAnsi"/>
          <w:color w:val="1B1C1D"/>
        </w:rPr>
        <w:t xml:space="preserve">, M. A., &amp; </w:t>
      </w:r>
      <w:proofErr w:type="spellStart"/>
      <w:r w:rsidRPr="00161E27">
        <w:rPr>
          <w:rFonts w:ascii="Georgia" w:eastAsia="Google Sans Text" w:hAnsi="Georgia" w:cstheme="minorHAnsi"/>
          <w:color w:val="1B1C1D"/>
        </w:rPr>
        <w:t>Elmeski</w:t>
      </w:r>
      <w:proofErr w:type="spellEnd"/>
      <w:r w:rsidRPr="00161E27">
        <w:rPr>
          <w:rFonts w:ascii="Georgia" w:eastAsia="Google Sans Text" w:hAnsi="Georgia" w:cstheme="minorHAnsi"/>
          <w:color w:val="1B1C1D"/>
        </w:rPr>
        <w:t>, H. A. (2022). Mapping dynamic changes in hydrological time series using the average directional index. International Journal of River Basin Management, 20(1), 67-78.</w:t>
      </w:r>
    </w:p>
    <w:p w14:paraId="4FA6974E" w14:textId="4E20C18F" w:rsidR="00127141" w:rsidRPr="00161E27" w:rsidRDefault="00127141"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Shiklomanov</w:t>
      </w:r>
      <w:proofErr w:type="spellEnd"/>
      <w:r w:rsidRPr="00161E27">
        <w:rPr>
          <w:rFonts w:ascii="Georgia" w:eastAsia="Google Sans Text" w:hAnsi="Georgia" w:cstheme="minorHAnsi"/>
          <w:color w:val="1B1C1D"/>
        </w:rPr>
        <w:t>, I. A. (1997). Assessment of water resources and water availability in the world. </w:t>
      </w:r>
      <w:r w:rsidRPr="00161E27">
        <w:rPr>
          <w:rFonts w:ascii="Georgia" w:eastAsia="Google Sans Text" w:hAnsi="Georgia" w:cstheme="minorHAnsi"/>
          <w:i/>
          <w:iCs/>
          <w:color w:val="1B1C1D"/>
        </w:rPr>
        <w:t>Comprehensive Assessment of the Freshwater Re-sources of the World</w:t>
      </w:r>
      <w:r w:rsidRPr="00161E27">
        <w:rPr>
          <w:rFonts w:ascii="Georgia" w:eastAsia="Google Sans Text" w:hAnsi="Georgia" w:cstheme="minorHAnsi"/>
          <w:color w:val="1B1C1D"/>
        </w:rPr>
        <w:t>.</w:t>
      </w:r>
    </w:p>
    <w:p w14:paraId="2C7DE1EF" w14:textId="6BF458AC" w:rsidR="0056623A" w:rsidRPr="00161E27" w:rsidRDefault="0056623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UN-ESCWA, B. (2013). Inventory of shared water resources in western Asia: United nations economic and social commission for western Asia. </w:t>
      </w:r>
      <w:r w:rsidRPr="00161E27">
        <w:rPr>
          <w:rFonts w:ascii="Georgia" w:eastAsia="Google Sans Text" w:hAnsi="Georgia" w:cstheme="minorHAnsi"/>
          <w:i/>
          <w:iCs/>
          <w:color w:val="1B1C1D"/>
        </w:rPr>
        <w:t>Federal Institute for Geosciences and Natural Resources, Beirut. Lebanon</w:t>
      </w:r>
      <w:r w:rsidRPr="00161E27">
        <w:rPr>
          <w:rFonts w:ascii="Georgia" w:eastAsia="Google Sans Text" w:hAnsi="Georgia" w:cstheme="minorHAnsi"/>
          <w:color w:val="1B1C1D"/>
        </w:rPr>
        <w:t>.</w:t>
      </w:r>
    </w:p>
    <w:p w14:paraId="77C1290D" w14:textId="5D8FF243" w:rsidR="001A5F8D" w:rsidRPr="00161E27" w:rsidRDefault="001A5F8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Unver, I. O. (1997). Southeastern Anatolia Project (GAP).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13</w:t>
      </w:r>
      <w:r w:rsidRPr="00161E27">
        <w:rPr>
          <w:rFonts w:ascii="Georgia" w:eastAsia="Google Sans Text" w:hAnsi="Georgia" w:cstheme="minorHAnsi"/>
          <w:color w:val="1B1C1D"/>
        </w:rPr>
        <w:t>(4), 453-484.</w:t>
      </w:r>
    </w:p>
    <w:p w14:paraId="5EAD47B0"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Zargar</w:t>
      </w:r>
      <w:proofErr w:type="spellEnd"/>
      <w:r w:rsidRPr="00161E27">
        <w:rPr>
          <w:rFonts w:ascii="Georgia" w:eastAsia="Google Sans Text" w:hAnsi="Georgia" w:cstheme="minorHAnsi"/>
          <w:color w:val="1B1C1D"/>
        </w:rPr>
        <w:t xml:space="preserve">, A., &amp; Abbasi </w:t>
      </w:r>
      <w:proofErr w:type="spellStart"/>
      <w:r w:rsidRPr="00161E27">
        <w:rPr>
          <w:rFonts w:ascii="Georgia" w:eastAsia="Google Sans Text" w:hAnsi="Georgia" w:cstheme="minorHAnsi"/>
          <w:color w:val="1B1C1D"/>
        </w:rPr>
        <w:t>Alamooti</w:t>
      </w:r>
      <w:proofErr w:type="spellEnd"/>
      <w:r w:rsidRPr="00161E27">
        <w:rPr>
          <w:rFonts w:ascii="Georgia" w:eastAsia="Google Sans Text" w:hAnsi="Georgia" w:cstheme="minorHAnsi"/>
          <w:color w:val="1B1C1D"/>
        </w:rPr>
        <w:t xml:space="preserve">, F. (2023). The security-environmental effect of the GAP project (Turkey) on downstream countries; considerations of International Law. </w:t>
      </w:r>
      <w:r w:rsidRPr="00161E27">
        <w:rPr>
          <w:rFonts w:ascii="Georgia" w:eastAsia="Google Sans Text" w:hAnsi="Georgia" w:cstheme="minorHAnsi"/>
          <w:i/>
          <w:color w:val="1B1C1D"/>
        </w:rPr>
        <w:t>Quarterly Journal of West Asian Studies (</w:t>
      </w:r>
      <w:proofErr w:type="spellStart"/>
      <w:r w:rsidRPr="00161E27">
        <w:rPr>
          <w:rFonts w:ascii="Georgia" w:eastAsia="Google Sans Text" w:hAnsi="Georgia" w:cstheme="minorHAnsi"/>
          <w:i/>
          <w:color w:val="1B1C1D"/>
        </w:rPr>
        <w:t>Fa</w:t>
      </w:r>
      <w:r w:rsidRPr="00161E27">
        <w:rPr>
          <w:rFonts w:ascii="Cambria" w:eastAsia="Google Sans Text" w:hAnsi="Cambria" w:cs="Cambria"/>
          <w:i/>
          <w:color w:val="1B1C1D"/>
        </w:rPr>
        <w:t>ṣ</w:t>
      </w:r>
      <w:r w:rsidRPr="00161E27">
        <w:rPr>
          <w:rFonts w:ascii="Georgia" w:eastAsia="Google Sans Text" w:hAnsi="Georgia" w:cstheme="minorHAnsi"/>
          <w:i/>
          <w:color w:val="1B1C1D"/>
        </w:rPr>
        <w:t>lnāmah-i</w:t>
      </w:r>
      <w:proofErr w:type="spellEnd"/>
      <w:r w:rsidRPr="00161E27">
        <w:rPr>
          <w:rFonts w:ascii="Georgia" w:eastAsia="Google Sans Text" w:hAnsi="Georgia" w:cstheme="minorHAnsi"/>
          <w:i/>
          <w:color w:val="1B1C1D"/>
        </w:rPr>
        <w:t xml:space="preserve"> Gharb-</w:t>
      </w:r>
      <w:proofErr w:type="spellStart"/>
      <w:r w:rsidRPr="00161E27">
        <w:rPr>
          <w:rFonts w:ascii="Georgia" w:eastAsia="Google Sans Text" w:hAnsi="Georgia" w:cstheme="minorHAnsi"/>
          <w:i/>
          <w:color w:val="1B1C1D"/>
        </w:rPr>
        <w:t>i</w:t>
      </w:r>
      <w:proofErr w:type="spellEnd"/>
      <w:r w:rsidRPr="00161E27">
        <w:rPr>
          <w:rFonts w:ascii="Georgia" w:eastAsia="Google Sans Text" w:hAnsi="Georgia" w:cstheme="minorHAnsi"/>
          <w:i/>
          <w:color w:val="1B1C1D"/>
        </w:rPr>
        <w:t xml:space="preserve"> </w:t>
      </w:r>
      <w:proofErr w:type="spellStart"/>
      <w:r w:rsidRPr="00161E27">
        <w:rPr>
          <w:rFonts w:ascii="Georgia" w:eastAsia="Google Sans Text" w:hAnsi="Georgia" w:cstheme="minorHAnsi"/>
          <w:i/>
          <w:color w:val="1B1C1D"/>
        </w:rPr>
        <w:t>Asiyā</w:t>
      </w:r>
      <w:proofErr w:type="spellEnd"/>
      <w:r w:rsidRPr="00161E27">
        <w:rPr>
          <w:rFonts w:ascii="Georgia" w:eastAsia="Google Sans Text" w:hAnsi="Georgia" w:cstheme="minorHAnsi"/>
          <w:i/>
          <w:color w:val="1B1C1D"/>
        </w:rPr>
        <w:t>)</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w:t>
      </w:r>
      <w:r w:rsidRPr="00161E27">
        <w:rPr>
          <w:rFonts w:ascii="Georgia" w:eastAsia="Google Sans Text" w:hAnsi="Georgia" w:cstheme="minorHAnsi"/>
          <w:color w:val="1B1C1D"/>
        </w:rPr>
        <w:t>(1), 73-85.</w:t>
      </w:r>
    </w:p>
    <w:p w14:paraId="1A336FA5" w14:textId="0BBD0D35" w:rsidR="00414AF5" w:rsidRPr="00161E27" w:rsidRDefault="00414AF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Ward, J. V., &amp; Stanford, J. A. (1995). Ecological connectivity in alluvial river ecosystems and its disruption by flow regulation. </w:t>
      </w:r>
      <w:r w:rsidRPr="00161E27">
        <w:rPr>
          <w:rFonts w:ascii="Georgia" w:eastAsia="Google Sans Text" w:hAnsi="Georgia" w:cstheme="minorHAnsi"/>
          <w:i/>
          <w:iCs/>
          <w:color w:val="1B1C1D"/>
        </w:rPr>
        <w:t>Regulated rivers: research &amp; management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w:t>
      </w:r>
      <w:r w:rsidRPr="00161E27">
        <w:rPr>
          <w:rFonts w:ascii="Georgia" w:eastAsia="Google Sans Text" w:hAnsi="Georgia" w:cstheme="minorHAnsi"/>
          <w:color w:val="1B1C1D"/>
        </w:rPr>
        <w:t>(1), 105-119.</w:t>
      </w:r>
    </w:p>
    <w:p w14:paraId="4A1E8684" w14:textId="3CE15F39" w:rsidR="00C606FA" w:rsidRPr="00161E27" w:rsidRDefault="00C606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Wen, L., Rogers, K., Ling, J., &amp; </w:t>
      </w:r>
      <w:proofErr w:type="spellStart"/>
      <w:r w:rsidRPr="00161E27">
        <w:rPr>
          <w:rFonts w:ascii="Georgia" w:eastAsia="Google Sans Text" w:hAnsi="Georgia" w:cstheme="minorHAnsi"/>
          <w:color w:val="1B1C1D"/>
        </w:rPr>
        <w:t>Saintilan</w:t>
      </w:r>
      <w:proofErr w:type="spellEnd"/>
      <w:r w:rsidRPr="00161E27">
        <w:rPr>
          <w:rFonts w:ascii="Georgia" w:eastAsia="Google Sans Text" w:hAnsi="Georgia" w:cstheme="minorHAnsi"/>
          <w:color w:val="1B1C1D"/>
        </w:rPr>
        <w:t xml:space="preserve">, N. (2011). The impacts of river regulation and water diversion on the hydrological drought characteristics in the Lower </w:t>
      </w:r>
      <w:proofErr w:type="spellStart"/>
      <w:r w:rsidRPr="00161E27">
        <w:rPr>
          <w:rFonts w:ascii="Georgia" w:eastAsia="Google Sans Text" w:hAnsi="Georgia" w:cstheme="minorHAnsi"/>
          <w:color w:val="1B1C1D"/>
        </w:rPr>
        <w:t>Murrumbidgee</w:t>
      </w:r>
      <w:proofErr w:type="spellEnd"/>
      <w:r w:rsidRPr="00161E27">
        <w:rPr>
          <w:rFonts w:ascii="Georgia" w:eastAsia="Google Sans Text" w:hAnsi="Georgia" w:cstheme="minorHAnsi"/>
          <w:color w:val="1B1C1D"/>
        </w:rPr>
        <w:t xml:space="preserve"> River, Australia.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405</w:t>
      </w:r>
      <w:r w:rsidRPr="00161E27">
        <w:rPr>
          <w:rFonts w:ascii="Georgia" w:eastAsia="Google Sans Text" w:hAnsi="Georgia" w:cstheme="minorHAnsi"/>
          <w:color w:val="1B1C1D"/>
        </w:rPr>
        <w:t>(3-4), 382-391.</w:t>
      </w:r>
    </w:p>
    <w:p w14:paraId="4CD45D79" w14:textId="77777777" w:rsidR="00C847F9" w:rsidRPr="00161E27" w:rsidRDefault="00C847F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Verbesselt</w:t>
      </w:r>
      <w:proofErr w:type="spellEnd"/>
      <w:r w:rsidRPr="00161E27">
        <w:rPr>
          <w:rFonts w:ascii="Georgia" w:eastAsia="Google Sans Text" w:hAnsi="Georgia" w:cstheme="minorHAnsi"/>
          <w:color w:val="1B1C1D"/>
        </w:rPr>
        <w:t xml:space="preserve">, J., Hyndman, R., Newnham, G., &amp; </w:t>
      </w:r>
      <w:proofErr w:type="spellStart"/>
      <w:r w:rsidRPr="00161E27">
        <w:rPr>
          <w:rFonts w:ascii="Georgia" w:eastAsia="Google Sans Text" w:hAnsi="Georgia" w:cstheme="minorHAnsi"/>
          <w:color w:val="1B1C1D"/>
        </w:rPr>
        <w:t>Culvenor</w:t>
      </w:r>
      <w:proofErr w:type="spellEnd"/>
      <w:r w:rsidRPr="00161E27">
        <w:rPr>
          <w:rFonts w:ascii="Georgia" w:eastAsia="Google Sans Text" w:hAnsi="Georgia" w:cstheme="minorHAnsi"/>
          <w:color w:val="1B1C1D"/>
        </w:rPr>
        <w:t>, D. (2010). Detecting trend and seasonal changes in satellite image time series. </w:t>
      </w:r>
      <w:r w:rsidRPr="00161E27">
        <w:rPr>
          <w:rFonts w:ascii="Georgia" w:eastAsia="Google Sans Text" w:hAnsi="Georgia" w:cstheme="minorHAnsi"/>
          <w:i/>
          <w:iCs/>
          <w:color w:val="1B1C1D"/>
        </w:rPr>
        <w:t>Remote sensing of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114</w:t>
      </w:r>
      <w:r w:rsidRPr="00161E27">
        <w:rPr>
          <w:rFonts w:ascii="Georgia" w:eastAsia="Google Sans Text" w:hAnsi="Georgia" w:cstheme="minorHAnsi"/>
          <w:color w:val="1B1C1D"/>
        </w:rPr>
        <w:t>(1), 106-115.</w:t>
      </w:r>
    </w:p>
    <w:p w14:paraId="01D95B45" w14:textId="0D967F2C" w:rsidR="00F96994" w:rsidRDefault="006B4D31" w:rsidP="001B2781">
      <w:pPr>
        <w:pBdr>
          <w:top w:val="nil"/>
          <w:left w:val="nil"/>
          <w:bottom w:val="nil"/>
          <w:right w:val="nil"/>
          <w:between w:val="nil"/>
        </w:pBdr>
        <w:spacing w:after="120" w:line="240" w:lineRule="auto"/>
        <w:jc w:val="lowKashida"/>
        <w:rPr>
          <w:ins w:id="1656" w:author="Mosen Bakhtiari" w:date="2025-10-10T20:10:00Z"/>
          <w:rFonts w:ascii="Georgia" w:eastAsia="Google Sans Text" w:hAnsi="Georgia" w:cstheme="minorHAnsi"/>
          <w:color w:val="1B1C1D"/>
          <w:rtl/>
        </w:rPr>
      </w:pPr>
      <w:r w:rsidRPr="00161E27">
        <w:rPr>
          <w:rFonts w:ascii="Georgia" w:eastAsia="Google Sans Text" w:hAnsi="Georgia" w:cstheme="minorHAnsi"/>
          <w:color w:val="1B1C1D"/>
        </w:rPr>
        <w:t xml:space="preserve">Voss, K. A., </w:t>
      </w:r>
      <w:proofErr w:type="spellStart"/>
      <w:r w:rsidRPr="00161E27">
        <w:rPr>
          <w:rFonts w:ascii="Georgia" w:eastAsia="Google Sans Text" w:hAnsi="Georgia" w:cstheme="minorHAnsi"/>
          <w:color w:val="1B1C1D"/>
        </w:rPr>
        <w:t>Famiglietti</w:t>
      </w:r>
      <w:proofErr w:type="spellEnd"/>
      <w:r w:rsidRPr="00161E27">
        <w:rPr>
          <w:rFonts w:ascii="Georgia" w:eastAsia="Google Sans Text" w:hAnsi="Georgia" w:cstheme="minorHAnsi"/>
          <w:color w:val="1B1C1D"/>
        </w:rPr>
        <w:t xml:space="preserve">, J. S., Lo, M., De Linage, C., </w:t>
      </w:r>
      <w:proofErr w:type="spellStart"/>
      <w:r w:rsidRPr="00161E27">
        <w:rPr>
          <w:rFonts w:ascii="Georgia" w:eastAsia="Google Sans Text" w:hAnsi="Georgia" w:cstheme="minorHAnsi"/>
          <w:color w:val="1B1C1D"/>
        </w:rPr>
        <w:t>Rodell</w:t>
      </w:r>
      <w:proofErr w:type="spellEnd"/>
      <w:r w:rsidRPr="00161E27">
        <w:rPr>
          <w:rFonts w:ascii="Georgia" w:eastAsia="Google Sans Text" w:hAnsi="Georgia" w:cstheme="minorHAnsi"/>
          <w:color w:val="1B1C1D"/>
        </w:rPr>
        <w:t>, M., &amp; Swenson, S. C. (2013). Groundwater depletion in the Middle East from GRACE with implications for transboundary water management in the Tigris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Euphrates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Western Iran region.</w:t>
      </w:r>
      <w:r w:rsidRPr="00161E27">
        <w:rPr>
          <w:rFonts w:ascii="Georgia" w:eastAsia="Google Sans Text" w:hAnsi="Georgia" w:cs="Georgia"/>
          <w:color w:val="1B1C1D"/>
        </w:rPr>
        <w:t> </w:t>
      </w:r>
      <w:r w:rsidRPr="00161E27">
        <w:rPr>
          <w:rFonts w:ascii="Georgia" w:eastAsia="Google Sans Text" w:hAnsi="Georgia" w:cstheme="minorHAnsi"/>
          <w:i/>
          <w:iCs/>
          <w:color w:val="1B1C1D"/>
        </w:rPr>
        <w:t>Water resources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49</w:t>
      </w:r>
      <w:r w:rsidRPr="00161E27">
        <w:rPr>
          <w:rFonts w:ascii="Georgia" w:eastAsia="Google Sans Text" w:hAnsi="Georgia" w:cstheme="minorHAnsi"/>
          <w:color w:val="1B1C1D"/>
        </w:rPr>
        <w:t>(2), 904-914.</w:t>
      </w:r>
    </w:p>
    <w:p w14:paraId="7B3F69AF" w14:textId="77777777" w:rsidR="00A37015" w:rsidRDefault="00A37015" w:rsidP="001B2781">
      <w:pPr>
        <w:pBdr>
          <w:top w:val="nil"/>
          <w:left w:val="nil"/>
          <w:bottom w:val="nil"/>
          <w:right w:val="nil"/>
          <w:between w:val="nil"/>
        </w:pBdr>
        <w:spacing w:after="120" w:line="240" w:lineRule="auto"/>
        <w:jc w:val="lowKashida"/>
        <w:rPr>
          <w:ins w:id="1657" w:author="Mosen Bakhtiari" w:date="2025-10-10T20:10:00Z"/>
          <w:rFonts w:ascii="Georgia" w:eastAsia="Google Sans Text" w:hAnsi="Georgia" w:cstheme="minorHAnsi"/>
          <w:color w:val="1B1C1D"/>
          <w:rtl/>
        </w:rPr>
      </w:pPr>
    </w:p>
    <w:p w14:paraId="1990799F" w14:textId="77777777" w:rsidR="00A37015" w:rsidRDefault="00A37015" w:rsidP="001B2781">
      <w:pPr>
        <w:pBdr>
          <w:top w:val="nil"/>
          <w:left w:val="nil"/>
          <w:bottom w:val="nil"/>
          <w:right w:val="nil"/>
          <w:between w:val="nil"/>
        </w:pBdr>
        <w:spacing w:after="120" w:line="240" w:lineRule="auto"/>
        <w:jc w:val="lowKashida"/>
        <w:rPr>
          <w:ins w:id="1658" w:author="Mosen Bakhtiari" w:date="2025-10-10T20:10:00Z"/>
          <w:rFonts w:ascii="Georgia" w:eastAsia="Google Sans Text" w:hAnsi="Georgia" w:cstheme="minorHAnsi"/>
          <w:color w:val="1B1C1D"/>
          <w:rtl/>
        </w:rPr>
      </w:pPr>
    </w:p>
    <w:p w14:paraId="5AE678CE" w14:textId="77777777" w:rsidR="00A37015" w:rsidRDefault="00A37015" w:rsidP="001B2781">
      <w:pPr>
        <w:pBdr>
          <w:top w:val="nil"/>
          <w:left w:val="nil"/>
          <w:bottom w:val="nil"/>
          <w:right w:val="nil"/>
          <w:between w:val="nil"/>
        </w:pBdr>
        <w:spacing w:after="120" w:line="240" w:lineRule="auto"/>
        <w:jc w:val="lowKashida"/>
        <w:rPr>
          <w:ins w:id="1659" w:author="Mosen Bakhtiari" w:date="2025-10-10T20:10:00Z"/>
          <w:rFonts w:ascii="Georgia" w:eastAsia="Google Sans Text" w:hAnsi="Georgia" w:cstheme="minorHAnsi"/>
          <w:color w:val="1B1C1D"/>
          <w:rtl/>
        </w:rPr>
      </w:pPr>
    </w:p>
    <w:p w14:paraId="060B3FD4" w14:textId="77777777" w:rsidR="00A37015" w:rsidRDefault="00A37015" w:rsidP="001B2781">
      <w:pPr>
        <w:pBdr>
          <w:top w:val="nil"/>
          <w:left w:val="nil"/>
          <w:bottom w:val="nil"/>
          <w:right w:val="nil"/>
          <w:between w:val="nil"/>
        </w:pBdr>
        <w:spacing w:after="120" w:line="240" w:lineRule="auto"/>
        <w:jc w:val="lowKashida"/>
        <w:rPr>
          <w:ins w:id="1660" w:author="Mosen Bakhtiari" w:date="2025-10-10T20:10:00Z"/>
          <w:rFonts w:ascii="Georgia" w:eastAsia="Google Sans Text" w:hAnsi="Georgia" w:cstheme="minorHAnsi"/>
          <w:color w:val="1B1C1D"/>
          <w:rtl/>
        </w:rPr>
      </w:pPr>
    </w:p>
    <w:p w14:paraId="3C2A2EDC" w14:textId="77777777" w:rsidR="00A37015" w:rsidRDefault="00A37015" w:rsidP="001B2781">
      <w:pPr>
        <w:pBdr>
          <w:top w:val="nil"/>
          <w:left w:val="nil"/>
          <w:bottom w:val="nil"/>
          <w:right w:val="nil"/>
          <w:between w:val="nil"/>
        </w:pBdr>
        <w:spacing w:after="120" w:line="240" w:lineRule="auto"/>
        <w:jc w:val="lowKashida"/>
        <w:rPr>
          <w:ins w:id="1661" w:author="Mosen Bakhtiari" w:date="2025-10-10T20:10:00Z"/>
          <w:rFonts w:ascii="Georgia" w:eastAsia="Google Sans Text" w:hAnsi="Georgia" w:cstheme="minorHAnsi"/>
          <w:color w:val="1B1C1D"/>
          <w:rtl/>
        </w:rPr>
      </w:pPr>
    </w:p>
    <w:tbl>
      <w:tblPr>
        <w:tblStyle w:val="TableGrid"/>
        <w:tblW w:w="11970" w:type="dxa"/>
        <w:tblInd w:w="-1355" w:type="dxa"/>
        <w:tblLook w:val="04A0" w:firstRow="1" w:lastRow="0" w:firstColumn="1" w:lastColumn="0" w:noHBand="0" w:noVBand="1"/>
        <w:tblPrChange w:id="1662" w:author="Mosen Bakhtiari" w:date="2025-10-10T23:49:00Z">
          <w:tblPr>
            <w:tblStyle w:val="TableGrid"/>
            <w:tblW w:w="11700" w:type="dxa"/>
            <w:tblInd w:w="-1355" w:type="dxa"/>
            <w:tblLook w:val="04A0" w:firstRow="1" w:lastRow="0" w:firstColumn="1" w:lastColumn="0" w:noHBand="0" w:noVBand="1"/>
          </w:tblPr>
        </w:tblPrChange>
      </w:tblPr>
      <w:tblGrid>
        <w:gridCol w:w="6040"/>
        <w:gridCol w:w="5930"/>
        <w:tblGridChange w:id="1663">
          <w:tblGrid>
            <w:gridCol w:w="5418"/>
            <w:gridCol w:w="622"/>
            <w:gridCol w:w="5660"/>
            <w:gridCol w:w="270"/>
          </w:tblGrid>
        </w:tblGridChange>
      </w:tblGrid>
      <w:tr w:rsidR="00DA7C21" w14:paraId="6C6CEEB5" w14:textId="77777777" w:rsidTr="00FB1818">
        <w:trPr>
          <w:ins w:id="1664" w:author="Mosen Bakhtiari" w:date="2025-10-10T20:21:00Z"/>
          <w:trPrChange w:id="1665" w:author="Mosen Bakhtiari" w:date="2025-10-10T23:49:00Z">
            <w:trPr>
              <w:gridAfter w:val="0"/>
            </w:trPr>
          </w:trPrChange>
        </w:trPr>
        <w:tc>
          <w:tcPr>
            <w:tcW w:w="6120" w:type="dxa"/>
            <w:vAlign w:val="center"/>
            <w:tcPrChange w:id="1666" w:author="Mosen Bakhtiari" w:date="2025-10-10T23:49:00Z">
              <w:tcPr>
                <w:tcW w:w="5310" w:type="dxa"/>
              </w:tcPr>
            </w:tcPrChange>
          </w:tcPr>
          <w:p w14:paraId="47956E38" w14:textId="6489CF16" w:rsidR="00971FB0" w:rsidRDefault="00DA7C21" w:rsidP="00FB1818">
            <w:pPr>
              <w:spacing w:after="120"/>
              <w:jc w:val="center"/>
              <w:rPr>
                <w:ins w:id="1667" w:author="Mosen Bakhtiari" w:date="2025-10-10T20:21:00Z"/>
                <w:rFonts w:ascii="Georgia" w:hAnsi="Georgia" w:cstheme="minorHAnsi"/>
              </w:rPr>
              <w:pPrChange w:id="1668" w:author="Mosen Bakhtiari" w:date="2025-10-10T23:49:00Z">
                <w:pPr>
                  <w:spacing w:after="120"/>
                  <w:jc w:val="lowKashida"/>
                </w:pPr>
              </w:pPrChange>
            </w:pPr>
            <w:ins w:id="1669" w:author="Mosen Bakhtiari" w:date="2025-10-10T20:21:00Z">
              <w:r>
                <w:rPr>
                  <w:rFonts w:ascii="Georgia" w:hAnsi="Georgia" w:cstheme="minorHAnsi"/>
                  <w:noProof/>
                </w:rPr>
                <w:drawing>
                  <wp:inline distT="0" distB="0" distL="0" distR="0" wp14:anchorId="15DA67D2" wp14:editId="093C05B9">
                    <wp:extent cx="3684423" cy="1451772"/>
                    <wp:effectExtent l="0" t="0" r="0" b="0"/>
                    <wp:docPr id="1901201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01201" name="Picture 1901201201"/>
                            <pic:cNvPicPr/>
                          </pic:nvPicPr>
                          <pic:blipFill rotWithShape="1">
                            <a:blip r:embed="rId314" cstate="print">
                              <a:extLst>
                                <a:ext uri="{28A0092B-C50C-407E-A947-70E740481C1C}">
                                  <a14:useLocalDpi xmlns:a14="http://schemas.microsoft.com/office/drawing/2010/main" val="0"/>
                                </a:ext>
                              </a:extLst>
                            </a:blip>
                            <a:srcRect l="2104" r="13300"/>
                            <a:stretch/>
                          </pic:blipFill>
                          <pic:spPr bwMode="auto">
                            <a:xfrm>
                              <a:off x="0" y="0"/>
                              <a:ext cx="3739869" cy="147361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850" w:type="dxa"/>
            <w:vAlign w:val="center"/>
            <w:tcPrChange w:id="1670" w:author="Mosen Bakhtiari" w:date="2025-10-10T23:49:00Z">
              <w:tcPr>
                <w:tcW w:w="6390" w:type="dxa"/>
                <w:gridSpan w:val="2"/>
              </w:tcPr>
            </w:tcPrChange>
          </w:tcPr>
          <w:p w14:paraId="4AB247AA" w14:textId="262B09D3" w:rsidR="00971FB0" w:rsidRDefault="00DA7C21" w:rsidP="00FB1818">
            <w:pPr>
              <w:spacing w:after="120"/>
              <w:jc w:val="center"/>
              <w:rPr>
                <w:ins w:id="1671" w:author="Mosen Bakhtiari" w:date="2025-10-10T20:21:00Z"/>
                <w:rFonts w:ascii="Georgia" w:hAnsi="Georgia" w:cstheme="minorHAnsi"/>
              </w:rPr>
              <w:pPrChange w:id="1672" w:author="Mosen Bakhtiari" w:date="2025-10-10T23:49:00Z">
                <w:pPr>
                  <w:spacing w:after="120"/>
                  <w:jc w:val="lowKashida"/>
                </w:pPr>
              </w:pPrChange>
            </w:pPr>
            <w:ins w:id="1673" w:author="Mosen Bakhtiari" w:date="2025-10-10T20:23:00Z">
              <w:r>
                <w:rPr>
                  <w:rFonts w:ascii="Georgia" w:hAnsi="Georgia" w:cstheme="minorHAnsi"/>
                  <w:noProof/>
                </w:rPr>
                <w:drawing>
                  <wp:inline distT="0" distB="0" distL="0" distR="0" wp14:anchorId="5C24A2E4" wp14:editId="5B70961F">
                    <wp:extent cx="3628740" cy="1477774"/>
                    <wp:effectExtent l="0" t="0" r="0" b="8255"/>
                    <wp:docPr id="1010993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3151" name="Picture 1010993151"/>
                            <pic:cNvPicPr/>
                          </pic:nvPicPr>
                          <pic:blipFill rotWithShape="1">
                            <a:blip r:embed="rId315" cstate="print">
                              <a:extLst>
                                <a:ext uri="{28A0092B-C50C-407E-A947-70E740481C1C}">
                                  <a14:useLocalDpi xmlns:a14="http://schemas.microsoft.com/office/drawing/2010/main" val="0"/>
                                </a:ext>
                              </a:extLst>
                            </a:blip>
                            <a:srcRect l="2043" t="2300" r="17987"/>
                            <a:stretch/>
                          </pic:blipFill>
                          <pic:spPr bwMode="auto">
                            <a:xfrm>
                              <a:off x="0" y="0"/>
                              <a:ext cx="3698750" cy="1506285"/>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1818" w14:paraId="4F26BCF9" w14:textId="77777777" w:rsidTr="00FB1818">
        <w:trPr>
          <w:ins w:id="1674" w:author="Mosen Bakhtiari" w:date="2025-10-10T23:49:00Z"/>
        </w:trPr>
        <w:tc>
          <w:tcPr>
            <w:tcW w:w="6120" w:type="dxa"/>
            <w:vAlign w:val="center"/>
          </w:tcPr>
          <w:p w14:paraId="06728AAE" w14:textId="77777777" w:rsidR="00FB1818" w:rsidRDefault="00FB1818" w:rsidP="00FB1818">
            <w:pPr>
              <w:spacing w:after="120"/>
              <w:jc w:val="center"/>
              <w:rPr>
                <w:ins w:id="1675" w:author="Mosen Bakhtiari" w:date="2025-10-10T23:49:00Z"/>
                <w:rFonts w:ascii="Georgia" w:hAnsi="Georgia" w:cstheme="minorHAnsi"/>
                <w:noProof/>
              </w:rPr>
            </w:pPr>
          </w:p>
        </w:tc>
        <w:tc>
          <w:tcPr>
            <w:tcW w:w="5850" w:type="dxa"/>
            <w:vAlign w:val="center"/>
          </w:tcPr>
          <w:p w14:paraId="733EE6BC" w14:textId="77777777" w:rsidR="00FB1818" w:rsidRDefault="00FB1818" w:rsidP="00FB1818">
            <w:pPr>
              <w:spacing w:after="120"/>
              <w:jc w:val="center"/>
              <w:rPr>
                <w:ins w:id="1676" w:author="Mosen Bakhtiari" w:date="2025-10-10T23:49:00Z"/>
                <w:rFonts w:ascii="Georgia" w:hAnsi="Georgia" w:cstheme="minorHAnsi"/>
                <w:noProof/>
              </w:rPr>
            </w:pPr>
          </w:p>
        </w:tc>
      </w:tr>
      <w:tr w:rsidR="00DA7C21" w14:paraId="15FCA01A" w14:textId="77777777" w:rsidTr="00FB1818">
        <w:trPr>
          <w:ins w:id="1677" w:author="Mosen Bakhtiari" w:date="2025-10-10T20:21:00Z"/>
          <w:trPrChange w:id="1678" w:author="Mosen Bakhtiari" w:date="2025-10-10T23:49:00Z">
            <w:trPr>
              <w:gridAfter w:val="0"/>
            </w:trPr>
          </w:trPrChange>
        </w:trPr>
        <w:tc>
          <w:tcPr>
            <w:tcW w:w="6120" w:type="dxa"/>
            <w:vAlign w:val="center"/>
            <w:tcPrChange w:id="1679" w:author="Mosen Bakhtiari" w:date="2025-10-10T23:49:00Z">
              <w:tcPr>
                <w:tcW w:w="5310" w:type="dxa"/>
              </w:tcPr>
            </w:tcPrChange>
          </w:tcPr>
          <w:p w14:paraId="65DAC459" w14:textId="496DEBEE" w:rsidR="00971FB0" w:rsidRDefault="00FB1818" w:rsidP="00FB1818">
            <w:pPr>
              <w:spacing w:after="120"/>
              <w:jc w:val="center"/>
              <w:rPr>
                <w:ins w:id="1680" w:author="Mosen Bakhtiari" w:date="2025-10-10T20:21:00Z"/>
                <w:rFonts w:ascii="Georgia" w:hAnsi="Georgia" w:cstheme="minorHAnsi"/>
              </w:rPr>
              <w:pPrChange w:id="1681" w:author="Mosen Bakhtiari" w:date="2025-10-10T23:49:00Z">
                <w:pPr>
                  <w:spacing w:after="120"/>
                  <w:jc w:val="lowKashida"/>
                </w:pPr>
              </w:pPrChange>
            </w:pPr>
            <w:ins w:id="1682" w:author="Mosen Bakhtiari" w:date="2025-10-10T23:45:00Z">
              <w:r>
                <w:rPr>
                  <w:rFonts w:ascii="Georgia" w:hAnsi="Georgia" w:cstheme="minorHAnsi"/>
                  <w:noProof/>
                </w:rPr>
                <w:lastRenderedPageBreak/>
                <w:drawing>
                  <wp:inline distT="0" distB="0" distL="0" distR="0" wp14:anchorId="1900E58D" wp14:editId="6205EAF6">
                    <wp:extent cx="3655176" cy="1434438"/>
                    <wp:effectExtent l="0" t="0" r="2540" b="0"/>
                    <wp:docPr id="1951546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316" cstate="print">
                              <a:extLst>
                                <a:ext uri="{28A0092B-C50C-407E-A947-70E740481C1C}">
                                  <a14:useLocalDpi xmlns:a14="http://schemas.microsoft.com/office/drawing/2010/main" val="0"/>
                                </a:ext>
                              </a:extLst>
                            </a:blip>
                            <a:srcRect l="2110" r="12951"/>
                            <a:stretch/>
                          </pic:blipFill>
                          <pic:spPr bwMode="auto">
                            <a:xfrm>
                              <a:off x="0" y="0"/>
                              <a:ext cx="3692785" cy="14491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850" w:type="dxa"/>
            <w:vAlign w:val="center"/>
            <w:tcPrChange w:id="1683" w:author="Mosen Bakhtiari" w:date="2025-10-10T23:49:00Z">
              <w:tcPr>
                <w:tcW w:w="6390" w:type="dxa"/>
                <w:gridSpan w:val="2"/>
              </w:tcPr>
            </w:tcPrChange>
          </w:tcPr>
          <w:p w14:paraId="14AB6D3E" w14:textId="3410EA94" w:rsidR="00971FB0" w:rsidRDefault="00FB1818" w:rsidP="00FB1818">
            <w:pPr>
              <w:spacing w:after="120"/>
              <w:jc w:val="center"/>
              <w:rPr>
                <w:ins w:id="1684" w:author="Mosen Bakhtiari" w:date="2025-10-10T20:21:00Z"/>
                <w:rFonts w:ascii="Georgia" w:hAnsi="Georgia" w:cstheme="minorHAnsi"/>
              </w:rPr>
              <w:pPrChange w:id="1685" w:author="Mosen Bakhtiari" w:date="2025-10-10T23:49:00Z">
                <w:pPr>
                  <w:spacing w:after="120"/>
                  <w:jc w:val="lowKashida"/>
                </w:pPr>
              </w:pPrChange>
            </w:pPr>
            <w:ins w:id="1686" w:author="Mosen Bakhtiari" w:date="2025-10-10T23:46:00Z">
              <w:r>
                <w:rPr>
                  <w:rFonts w:ascii="Georgia" w:hAnsi="Georgia" w:cstheme="minorHAnsi"/>
                  <w:noProof/>
                </w:rPr>
                <w:drawing>
                  <wp:inline distT="0" distB="0" distL="0" distR="0" wp14:anchorId="0803F108" wp14:editId="1DE7D5E8">
                    <wp:extent cx="3215567" cy="1439370"/>
                    <wp:effectExtent l="0" t="0" r="4445" b="8890"/>
                    <wp:docPr id="1662317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17552" name="Picture 4"/>
                            <pic:cNvPicPr/>
                          </pic:nvPicPr>
                          <pic:blipFill rotWithShape="1">
                            <a:blip r:embed="rId317" cstate="print">
                              <a:extLst>
                                <a:ext uri="{28A0092B-C50C-407E-A947-70E740481C1C}">
                                  <a14:useLocalDpi xmlns:a14="http://schemas.microsoft.com/office/drawing/2010/main" val="0"/>
                                </a:ext>
                              </a:extLst>
                            </a:blip>
                            <a:srcRect l="7547" r="18014"/>
                            <a:stretch/>
                          </pic:blipFill>
                          <pic:spPr bwMode="auto">
                            <a:xfrm>
                              <a:off x="0" y="0"/>
                              <a:ext cx="3240775" cy="1450654"/>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1818" w14:paraId="24CDB5E0" w14:textId="77777777" w:rsidTr="00FB1818">
        <w:trPr>
          <w:ins w:id="1687" w:author="Mosen Bakhtiari" w:date="2025-10-10T23:49:00Z"/>
        </w:trPr>
        <w:tc>
          <w:tcPr>
            <w:tcW w:w="6120" w:type="dxa"/>
            <w:vAlign w:val="center"/>
          </w:tcPr>
          <w:p w14:paraId="1D65AAEE" w14:textId="77777777" w:rsidR="00FB1818" w:rsidRDefault="00FB1818" w:rsidP="00FB1818">
            <w:pPr>
              <w:spacing w:after="120"/>
              <w:jc w:val="center"/>
              <w:rPr>
                <w:ins w:id="1688" w:author="Mosen Bakhtiari" w:date="2025-10-10T23:49:00Z"/>
                <w:rFonts w:ascii="Georgia" w:hAnsi="Georgia" w:cstheme="minorHAnsi"/>
                <w:noProof/>
              </w:rPr>
            </w:pPr>
          </w:p>
        </w:tc>
        <w:tc>
          <w:tcPr>
            <w:tcW w:w="5850" w:type="dxa"/>
            <w:vAlign w:val="center"/>
          </w:tcPr>
          <w:p w14:paraId="605B2CAC" w14:textId="77777777" w:rsidR="00FB1818" w:rsidRDefault="00FB1818" w:rsidP="00FB1818">
            <w:pPr>
              <w:spacing w:after="120"/>
              <w:jc w:val="center"/>
              <w:rPr>
                <w:ins w:id="1689" w:author="Mosen Bakhtiari" w:date="2025-10-10T23:49:00Z"/>
                <w:rFonts w:ascii="Georgia" w:hAnsi="Georgia" w:cstheme="minorHAnsi"/>
                <w:noProof/>
              </w:rPr>
            </w:pPr>
          </w:p>
        </w:tc>
      </w:tr>
      <w:tr w:rsidR="00DA7C21" w14:paraId="5E715E27" w14:textId="77777777" w:rsidTr="00FB1818">
        <w:trPr>
          <w:ins w:id="1690" w:author="Mosen Bakhtiari" w:date="2025-10-10T20:21:00Z"/>
          <w:trPrChange w:id="1691" w:author="Mosen Bakhtiari" w:date="2025-10-10T23:49:00Z">
            <w:trPr>
              <w:gridAfter w:val="0"/>
            </w:trPr>
          </w:trPrChange>
        </w:trPr>
        <w:tc>
          <w:tcPr>
            <w:tcW w:w="6120" w:type="dxa"/>
            <w:vAlign w:val="center"/>
            <w:tcPrChange w:id="1692" w:author="Mosen Bakhtiari" w:date="2025-10-10T23:49:00Z">
              <w:tcPr>
                <w:tcW w:w="5310" w:type="dxa"/>
              </w:tcPr>
            </w:tcPrChange>
          </w:tcPr>
          <w:p w14:paraId="5176BC31" w14:textId="7B777DCE" w:rsidR="00971FB0" w:rsidRDefault="00FB1818" w:rsidP="00FB1818">
            <w:pPr>
              <w:spacing w:after="120"/>
              <w:jc w:val="center"/>
              <w:rPr>
                <w:ins w:id="1693" w:author="Mosen Bakhtiari" w:date="2025-10-10T20:21:00Z"/>
                <w:rFonts w:ascii="Georgia" w:hAnsi="Georgia" w:cstheme="minorHAnsi"/>
              </w:rPr>
              <w:pPrChange w:id="1694" w:author="Mosen Bakhtiari" w:date="2025-10-10T23:49:00Z">
                <w:pPr>
                  <w:spacing w:after="120"/>
                  <w:jc w:val="lowKashida"/>
                </w:pPr>
              </w:pPrChange>
            </w:pPr>
            <w:ins w:id="1695" w:author="Mosen Bakhtiari" w:date="2025-10-10T23:46:00Z">
              <w:r>
                <w:rPr>
                  <w:rFonts w:ascii="Georgia" w:hAnsi="Georgia" w:cstheme="minorHAnsi"/>
                  <w:noProof/>
                </w:rPr>
                <w:drawing>
                  <wp:inline distT="0" distB="0" distL="0" distR="0" wp14:anchorId="322241E5" wp14:editId="5AE853E8">
                    <wp:extent cx="3678892" cy="1448912"/>
                    <wp:effectExtent l="0" t="0" r="0" b="0"/>
                    <wp:docPr id="1596802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2074" name="Picture 4"/>
                            <pic:cNvPicPr/>
                          </pic:nvPicPr>
                          <pic:blipFill rotWithShape="1">
                            <a:blip r:embed="rId318" cstate="print">
                              <a:extLst>
                                <a:ext uri="{28A0092B-C50C-407E-A947-70E740481C1C}">
                                  <a14:useLocalDpi xmlns:a14="http://schemas.microsoft.com/office/drawing/2010/main" val="0"/>
                                </a:ext>
                              </a:extLst>
                            </a:blip>
                            <a:srcRect l="2165" r="13232"/>
                            <a:stretch/>
                          </pic:blipFill>
                          <pic:spPr bwMode="auto">
                            <a:xfrm>
                              <a:off x="0" y="0"/>
                              <a:ext cx="3679616" cy="14491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850" w:type="dxa"/>
            <w:vAlign w:val="center"/>
            <w:tcPrChange w:id="1696" w:author="Mosen Bakhtiari" w:date="2025-10-10T23:49:00Z">
              <w:tcPr>
                <w:tcW w:w="6390" w:type="dxa"/>
                <w:gridSpan w:val="2"/>
              </w:tcPr>
            </w:tcPrChange>
          </w:tcPr>
          <w:p w14:paraId="531E78FE" w14:textId="0FC0892C" w:rsidR="00971FB0" w:rsidRDefault="00FB1818" w:rsidP="00FB1818">
            <w:pPr>
              <w:spacing w:after="120"/>
              <w:jc w:val="center"/>
              <w:rPr>
                <w:ins w:id="1697" w:author="Mosen Bakhtiari" w:date="2025-10-10T20:21:00Z"/>
                <w:rFonts w:ascii="Georgia" w:hAnsi="Georgia" w:cstheme="minorHAnsi"/>
              </w:rPr>
              <w:pPrChange w:id="1698" w:author="Mosen Bakhtiari" w:date="2025-10-10T23:49:00Z">
                <w:pPr>
                  <w:spacing w:after="120"/>
                  <w:jc w:val="lowKashida"/>
                </w:pPr>
              </w:pPrChange>
            </w:pPr>
            <w:ins w:id="1699" w:author="Mosen Bakhtiari" w:date="2025-10-10T23:46:00Z">
              <w:r>
                <w:rPr>
                  <w:rFonts w:ascii="Georgia" w:hAnsi="Georgia" w:cstheme="minorHAnsi"/>
                  <w:noProof/>
                </w:rPr>
                <w:drawing>
                  <wp:inline distT="0" distB="0" distL="0" distR="0" wp14:anchorId="685B0D76" wp14:editId="7BC1F531">
                    <wp:extent cx="3462246" cy="1448917"/>
                    <wp:effectExtent l="0" t="0" r="5080" b="0"/>
                    <wp:docPr id="99177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24" name="Picture 4"/>
                            <pic:cNvPicPr/>
                          </pic:nvPicPr>
                          <pic:blipFill rotWithShape="1">
                            <a:blip r:embed="rId319" cstate="print">
                              <a:extLst>
                                <a:ext uri="{28A0092B-C50C-407E-A947-70E740481C1C}">
                                  <a14:useLocalDpi xmlns:a14="http://schemas.microsoft.com/office/drawing/2010/main" val="0"/>
                                </a:ext>
                              </a:extLst>
                            </a:blip>
                            <a:srcRect l="2066" r="18313"/>
                            <a:stretch/>
                          </pic:blipFill>
                          <pic:spPr bwMode="auto">
                            <a:xfrm>
                              <a:off x="0" y="0"/>
                              <a:ext cx="3462915" cy="14491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1818" w14:paraId="0BB25A77" w14:textId="77777777" w:rsidTr="00FB1818">
        <w:trPr>
          <w:ins w:id="1700" w:author="Mosen Bakhtiari" w:date="2025-10-10T23:49:00Z"/>
        </w:trPr>
        <w:tc>
          <w:tcPr>
            <w:tcW w:w="6120" w:type="dxa"/>
            <w:vAlign w:val="center"/>
          </w:tcPr>
          <w:p w14:paraId="1D5ECF36" w14:textId="77777777" w:rsidR="00FB1818" w:rsidRDefault="00FB1818" w:rsidP="00FB1818">
            <w:pPr>
              <w:spacing w:after="120"/>
              <w:jc w:val="center"/>
              <w:rPr>
                <w:ins w:id="1701" w:author="Mosen Bakhtiari" w:date="2025-10-10T23:49:00Z"/>
                <w:rFonts w:ascii="Georgia" w:hAnsi="Georgia" w:cstheme="minorHAnsi"/>
                <w:noProof/>
              </w:rPr>
            </w:pPr>
          </w:p>
        </w:tc>
        <w:tc>
          <w:tcPr>
            <w:tcW w:w="5850" w:type="dxa"/>
            <w:vAlign w:val="center"/>
          </w:tcPr>
          <w:p w14:paraId="59401D56" w14:textId="77777777" w:rsidR="00FB1818" w:rsidRDefault="00FB1818" w:rsidP="00FB1818">
            <w:pPr>
              <w:spacing w:after="120"/>
              <w:jc w:val="center"/>
              <w:rPr>
                <w:ins w:id="1702" w:author="Mosen Bakhtiari" w:date="2025-10-10T23:49:00Z"/>
                <w:rFonts w:ascii="Georgia" w:hAnsi="Georgia" w:cstheme="minorHAnsi"/>
                <w:noProof/>
              </w:rPr>
            </w:pPr>
          </w:p>
        </w:tc>
      </w:tr>
      <w:tr w:rsidR="00FB1818" w14:paraId="57429A95" w14:textId="77777777" w:rsidTr="00FB1818">
        <w:tblPrEx>
          <w:tblPrExChange w:id="1703" w:author="Mosen Bakhtiari" w:date="2025-10-10T23:49:00Z">
            <w:tblPrEx>
              <w:tblW w:w="11970" w:type="dxa"/>
            </w:tblPrEx>
          </w:tblPrExChange>
        </w:tblPrEx>
        <w:trPr>
          <w:ins w:id="1704" w:author="Mosen Bakhtiari" w:date="2025-10-10T23:46:00Z"/>
        </w:trPr>
        <w:tc>
          <w:tcPr>
            <w:tcW w:w="6120" w:type="dxa"/>
            <w:vAlign w:val="center"/>
            <w:tcPrChange w:id="1705" w:author="Mosen Bakhtiari" w:date="2025-10-10T23:49:00Z">
              <w:tcPr>
                <w:tcW w:w="6120" w:type="dxa"/>
                <w:gridSpan w:val="2"/>
              </w:tcPr>
            </w:tcPrChange>
          </w:tcPr>
          <w:p w14:paraId="6ED11314" w14:textId="77E070C2" w:rsidR="00FB1818" w:rsidRDefault="00FB1818" w:rsidP="00FB1818">
            <w:pPr>
              <w:spacing w:after="120"/>
              <w:jc w:val="center"/>
              <w:rPr>
                <w:ins w:id="1706" w:author="Mosen Bakhtiari" w:date="2025-10-10T23:46:00Z"/>
                <w:rFonts w:ascii="Georgia" w:hAnsi="Georgia" w:cstheme="minorHAnsi"/>
                <w:noProof/>
              </w:rPr>
              <w:pPrChange w:id="1707" w:author="Mosen Bakhtiari" w:date="2025-10-10T23:49:00Z">
                <w:pPr>
                  <w:spacing w:after="120"/>
                  <w:jc w:val="lowKashida"/>
                </w:pPr>
              </w:pPrChange>
            </w:pPr>
            <w:ins w:id="1708" w:author="Mosen Bakhtiari" w:date="2025-10-10T23:46:00Z">
              <w:r>
                <w:rPr>
                  <w:rFonts w:ascii="Georgia" w:hAnsi="Georgia" w:cstheme="minorHAnsi"/>
                  <w:noProof/>
                </w:rPr>
                <w:drawing>
                  <wp:inline distT="0" distB="0" distL="0" distR="0" wp14:anchorId="7852B065" wp14:editId="13A3535E">
                    <wp:extent cx="3674336" cy="1448818"/>
                    <wp:effectExtent l="0" t="0" r="2540" b="0"/>
                    <wp:docPr id="1514864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812" name="Picture 4"/>
                            <pic:cNvPicPr/>
                          </pic:nvPicPr>
                          <pic:blipFill rotWithShape="1">
                            <a:blip r:embed="rId320" cstate="print">
                              <a:extLst>
                                <a:ext uri="{28A0092B-C50C-407E-A947-70E740481C1C}">
                                  <a14:useLocalDpi xmlns:a14="http://schemas.microsoft.com/office/drawing/2010/main" val="0"/>
                                </a:ext>
                              </a:extLst>
                            </a:blip>
                            <a:srcRect l="2065" r="13431"/>
                            <a:stretch/>
                          </pic:blipFill>
                          <pic:spPr bwMode="auto">
                            <a:xfrm>
                              <a:off x="0" y="0"/>
                              <a:ext cx="3675298" cy="14491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5850" w:type="dxa"/>
            <w:vAlign w:val="center"/>
            <w:tcPrChange w:id="1709" w:author="Mosen Bakhtiari" w:date="2025-10-10T23:49:00Z">
              <w:tcPr>
                <w:tcW w:w="5850" w:type="dxa"/>
                <w:gridSpan w:val="2"/>
              </w:tcPr>
            </w:tcPrChange>
          </w:tcPr>
          <w:p w14:paraId="65D5D469" w14:textId="2AF41E1B" w:rsidR="00FB1818" w:rsidRDefault="00FB1818" w:rsidP="00FB1818">
            <w:pPr>
              <w:spacing w:after="120"/>
              <w:jc w:val="center"/>
              <w:rPr>
                <w:ins w:id="1710" w:author="Mosen Bakhtiari" w:date="2025-10-10T23:46:00Z"/>
                <w:rFonts w:ascii="Georgia" w:hAnsi="Georgia" w:cstheme="minorHAnsi"/>
                <w:noProof/>
              </w:rPr>
              <w:pPrChange w:id="1711" w:author="Mosen Bakhtiari" w:date="2025-10-10T23:49:00Z">
                <w:pPr>
                  <w:spacing w:after="120"/>
                  <w:jc w:val="lowKashida"/>
                </w:pPr>
              </w:pPrChange>
            </w:pPr>
            <w:ins w:id="1712" w:author="Mosen Bakhtiari" w:date="2025-10-10T23:46:00Z">
              <w:r>
                <w:rPr>
                  <w:rFonts w:ascii="Georgia" w:hAnsi="Georgia" w:cstheme="minorHAnsi"/>
                  <w:noProof/>
                </w:rPr>
                <w:drawing>
                  <wp:inline distT="0" distB="0" distL="0" distR="0" wp14:anchorId="7233BAA3" wp14:editId="698AF9F0">
                    <wp:extent cx="3462357" cy="1448968"/>
                    <wp:effectExtent l="0" t="0" r="5080" b="0"/>
                    <wp:docPr id="70679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954" name="Picture 4"/>
                            <pic:cNvPicPr/>
                          </pic:nvPicPr>
                          <pic:blipFill rotWithShape="1">
                            <a:blip r:embed="rId321" cstate="print">
                              <a:extLst>
                                <a:ext uri="{28A0092B-C50C-407E-A947-70E740481C1C}">
                                  <a14:useLocalDpi xmlns:a14="http://schemas.microsoft.com/office/drawing/2010/main" val="0"/>
                                </a:ext>
                              </a:extLst>
                            </a:blip>
                            <a:srcRect l="2166" r="18214"/>
                            <a:stretch/>
                          </pic:blipFill>
                          <pic:spPr bwMode="auto">
                            <a:xfrm>
                              <a:off x="0" y="0"/>
                              <a:ext cx="3462905" cy="14491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1818" w14:paraId="6D464717" w14:textId="77777777" w:rsidTr="00FB1818">
        <w:trPr>
          <w:ins w:id="1713" w:author="Mosen Bakhtiari" w:date="2025-10-10T23:50:00Z"/>
        </w:trPr>
        <w:tc>
          <w:tcPr>
            <w:tcW w:w="6120" w:type="dxa"/>
            <w:vAlign w:val="center"/>
          </w:tcPr>
          <w:p w14:paraId="6839DD75" w14:textId="77777777" w:rsidR="00FB1818" w:rsidRDefault="00FB1818" w:rsidP="00FB1818">
            <w:pPr>
              <w:spacing w:after="120"/>
              <w:jc w:val="center"/>
              <w:rPr>
                <w:ins w:id="1714" w:author="Mosen Bakhtiari" w:date="2025-10-10T23:50:00Z"/>
                <w:rFonts w:ascii="Georgia" w:hAnsi="Georgia" w:cstheme="minorHAnsi"/>
                <w:noProof/>
              </w:rPr>
            </w:pPr>
          </w:p>
        </w:tc>
        <w:tc>
          <w:tcPr>
            <w:tcW w:w="5850" w:type="dxa"/>
            <w:vAlign w:val="center"/>
          </w:tcPr>
          <w:p w14:paraId="0EF1CCB0" w14:textId="77777777" w:rsidR="00FB1818" w:rsidRDefault="00FB1818" w:rsidP="00FB1818">
            <w:pPr>
              <w:spacing w:after="120"/>
              <w:jc w:val="center"/>
              <w:rPr>
                <w:ins w:id="1715" w:author="Mosen Bakhtiari" w:date="2025-10-10T23:50:00Z"/>
                <w:rFonts w:ascii="Georgia" w:hAnsi="Georgia" w:cstheme="minorHAnsi"/>
                <w:noProof/>
              </w:rPr>
            </w:pPr>
          </w:p>
        </w:tc>
      </w:tr>
    </w:tbl>
    <w:p w14:paraId="5531D7DE" w14:textId="77777777" w:rsidR="00A37015" w:rsidRDefault="00A37015" w:rsidP="001B2781">
      <w:pPr>
        <w:pBdr>
          <w:top w:val="nil"/>
          <w:left w:val="nil"/>
          <w:bottom w:val="nil"/>
          <w:right w:val="nil"/>
          <w:between w:val="nil"/>
        </w:pBdr>
        <w:spacing w:after="120" w:line="240" w:lineRule="auto"/>
        <w:jc w:val="lowKashida"/>
        <w:rPr>
          <w:ins w:id="1716" w:author="Mosen Bakhtiari" w:date="2025-10-10T23:51:00Z"/>
          <w:rFonts w:ascii="Georgia" w:hAnsi="Georgia" w:cstheme="minorHAnsi"/>
          <w:rtl/>
        </w:rPr>
      </w:pPr>
    </w:p>
    <w:p w14:paraId="64CC38F2" w14:textId="77777777" w:rsidR="0033630E" w:rsidRDefault="0033630E" w:rsidP="001B2781">
      <w:pPr>
        <w:pBdr>
          <w:top w:val="nil"/>
          <w:left w:val="nil"/>
          <w:bottom w:val="nil"/>
          <w:right w:val="nil"/>
          <w:between w:val="nil"/>
        </w:pBdr>
        <w:spacing w:after="120" w:line="240" w:lineRule="auto"/>
        <w:jc w:val="lowKashida"/>
        <w:rPr>
          <w:ins w:id="1717" w:author="Mosen Bakhtiari" w:date="2025-10-10T23:51:00Z"/>
          <w:rFonts w:ascii="Georgia" w:hAnsi="Georgia" w:cstheme="minorHAnsi"/>
          <w:rtl/>
        </w:rPr>
      </w:pPr>
    </w:p>
    <w:p w14:paraId="5FFD119D" w14:textId="77777777" w:rsidR="0033630E" w:rsidRDefault="0033630E" w:rsidP="001B2781">
      <w:pPr>
        <w:pBdr>
          <w:top w:val="nil"/>
          <w:left w:val="nil"/>
          <w:bottom w:val="nil"/>
          <w:right w:val="nil"/>
          <w:between w:val="nil"/>
        </w:pBdr>
        <w:spacing w:after="120" w:line="240" w:lineRule="auto"/>
        <w:jc w:val="lowKashida"/>
        <w:rPr>
          <w:ins w:id="1718" w:author="Mosen Bakhtiari" w:date="2025-10-10T23:51:00Z"/>
          <w:rFonts w:ascii="Georgia" w:hAnsi="Georgia" w:cstheme="minorHAnsi"/>
          <w:rtl/>
        </w:rPr>
      </w:pPr>
    </w:p>
    <w:p w14:paraId="21BC067A" w14:textId="77777777" w:rsidR="0033630E" w:rsidRDefault="0033630E" w:rsidP="001B2781">
      <w:pPr>
        <w:pBdr>
          <w:top w:val="nil"/>
          <w:left w:val="nil"/>
          <w:bottom w:val="nil"/>
          <w:right w:val="nil"/>
          <w:between w:val="nil"/>
        </w:pBdr>
        <w:spacing w:after="120" w:line="240" w:lineRule="auto"/>
        <w:jc w:val="lowKashida"/>
        <w:rPr>
          <w:ins w:id="1719" w:author="Mosen Bakhtiari" w:date="2025-10-11T22:56:00Z"/>
          <w:rFonts w:ascii="Georgia" w:hAnsi="Georgia" w:cstheme="minorHAnsi"/>
        </w:rPr>
      </w:pPr>
    </w:p>
    <w:tbl>
      <w:tblPr>
        <w:tblStyle w:val="TableGrid"/>
        <w:tblW w:w="12155" w:type="dxa"/>
        <w:jc w:val="center"/>
        <w:tblLayout w:type="fixed"/>
        <w:tblLook w:val="04A0" w:firstRow="1" w:lastRow="0" w:firstColumn="1" w:lastColumn="0" w:noHBand="0" w:noVBand="1"/>
      </w:tblPr>
      <w:tblGrid>
        <w:gridCol w:w="4050"/>
        <w:gridCol w:w="4207"/>
        <w:gridCol w:w="3898"/>
      </w:tblGrid>
      <w:tr w:rsidR="007A20F4" w14:paraId="3FF53166" w14:textId="77777777" w:rsidTr="003D036E">
        <w:trPr>
          <w:trHeight w:val="2016"/>
          <w:jc w:val="center"/>
          <w:ins w:id="1720" w:author="Mosen Bakhtiari" w:date="2025-10-11T22:56:00Z"/>
        </w:trPr>
        <w:tc>
          <w:tcPr>
            <w:tcW w:w="4050" w:type="dxa"/>
            <w:vAlign w:val="center"/>
          </w:tcPr>
          <w:p w14:paraId="64AA0957" w14:textId="77777777" w:rsidR="007A20F4" w:rsidRDefault="007A20F4" w:rsidP="003D036E">
            <w:pPr>
              <w:pStyle w:val="a"/>
              <w:rPr>
                <w:ins w:id="1721" w:author="Mosen Bakhtiari" w:date="2025-10-11T22:56:00Z"/>
                <w:szCs w:val="22"/>
              </w:rPr>
            </w:pPr>
            <w:ins w:id="1722" w:author="Mosen Bakhtiari" w:date="2025-10-11T22:56:00Z">
              <w:r>
                <w:rPr>
                  <w:noProof/>
                </w:rPr>
                <w:drawing>
                  <wp:inline distT="0" distB="0" distL="0" distR="0" wp14:anchorId="098228DB" wp14:editId="61660996">
                    <wp:extent cx="2484603" cy="1108953"/>
                    <wp:effectExtent l="0" t="0" r="0" b="0"/>
                    <wp:docPr id="42783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3979"/>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6A35291E" w14:textId="77777777" w:rsidR="007A20F4" w:rsidRDefault="007A20F4" w:rsidP="003D036E">
            <w:pPr>
              <w:pStyle w:val="a"/>
              <w:rPr>
                <w:ins w:id="1723" w:author="Mosen Bakhtiari" w:date="2025-10-11T22:56:00Z"/>
                <w:szCs w:val="22"/>
              </w:rPr>
            </w:pPr>
            <w:ins w:id="1724" w:author="Mosen Bakhtiari" w:date="2025-10-11T22:56:00Z">
              <w:r w:rsidRPr="00BA65B8">
                <w:rPr>
                  <w:noProof/>
                </w:rPr>
                <w:drawing>
                  <wp:inline distT="0" distB="0" distL="0" distR="0" wp14:anchorId="228AA9E4" wp14:editId="3CA466F8">
                    <wp:extent cx="2589023" cy="1157591"/>
                    <wp:effectExtent l="0" t="0" r="1905" b="5080"/>
                    <wp:docPr id="477428276" name="Picture 4774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147"/>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14774DED" w14:textId="77777777" w:rsidR="007A20F4" w:rsidRDefault="007A20F4" w:rsidP="003D036E">
            <w:pPr>
              <w:pStyle w:val="a"/>
              <w:rPr>
                <w:ins w:id="1725" w:author="Mosen Bakhtiari" w:date="2025-10-11T22:56:00Z"/>
                <w:szCs w:val="22"/>
              </w:rPr>
            </w:pPr>
            <w:ins w:id="1726" w:author="Mosen Bakhtiari" w:date="2025-10-11T22:56:00Z">
              <w:r w:rsidRPr="00BA65B8">
                <w:rPr>
                  <w:noProof/>
                </w:rPr>
                <w:drawing>
                  <wp:inline distT="0" distB="0" distL="0" distR="0" wp14:anchorId="0A0F1B74" wp14:editId="009CDF13">
                    <wp:extent cx="2380801" cy="1060315"/>
                    <wp:effectExtent l="0" t="0" r="635" b="6985"/>
                    <wp:docPr id="373756006" name="Picture 3737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4321" b="573"/>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6AD55CD7" w14:textId="77777777" w:rsidTr="003D036E">
        <w:trPr>
          <w:trHeight w:val="386"/>
          <w:jc w:val="center"/>
          <w:ins w:id="1727" w:author="Mosen Bakhtiari" w:date="2025-10-11T22:56:00Z"/>
        </w:trPr>
        <w:tc>
          <w:tcPr>
            <w:tcW w:w="4050" w:type="dxa"/>
            <w:vAlign w:val="center"/>
          </w:tcPr>
          <w:p w14:paraId="3C74E7A7" w14:textId="77777777" w:rsidR="007A20F4" w:rsidRPr="00BA65B8" w:rsidRDefault="007A20F4" w:rsidP="003D036E">
            <w:pPr>
              <w:pStyle w:val="a"/>
              <w:rPr>
                <w:ins w:id="1728" w:author="Mosen Bakhtiari" w:date="2025-10-11T22:56:00Z"/>
                <w:noProof/>
              </w:rPr>
            </w:pPr>
            <w:ins w:id="1729" w:author="Mosen Bakhtiari" w:date="2025-10-11T22:56:00Z">
              <w:r w:rsidRPr="00BA65B8">
                <w:t>Trend= decreasing, Slope= -0.2147</w:t>
              </w:r>
            </w:ins>
          </w:p>
        </w:tc>
        <w:tc>
          <w:tcPr>
            <w:tcW w:w="4207" w:type="dxa"/>
            <w:vAlign w:val="center"/>
          </w:tcPr>
          <w:p w14:paraId="6BE7C416" w14:textId="77777777" w:rsidR="007A20F4" w:rsidRPr="00BA65B8" w:rsidRDefault="007A20F4" w:rsidP="003D036E">
            <w:pPr>
              <w:pStyle w:val="a"/>
              <w:rPr>
                <w:ins w:id="1730" w:author="Mosen Bakhtiari" w:date="2025-10-11T22:56:00Z"/>
                <w:noProof/>
              </w:rPr>
            </w:pPr>
            <w:ins w:id="1731" w:author="Mosen Bakhtiari" w:date="2025-10-11T22:56:00Z">
              <w:r w:rsidRPr="00BA65B8">
                <w:t>Trend= decreasing, Slope= -0.2147</w:t>
              </w:r>
            </w:ins>
          </w:p>
        </w:tc>
        <w:tc>
          <w:tcPr>
            <w:tcW w:w="3898" w:type="dxa"/>
            <w:vAlign w:val="center"/>
          </w:tcPr>
          <w:p w14:paraId="355A78B4" w14:textId="77777777" w:rsidR="007A20F4" w:rsidRPr="00BA65B8" w:rsidRDefault="007A20F4" w:rsidP="003D036E">
            <w:pPr>
              <w:pStyle w:val="a"/>
              <w:rPr>
                <w:ins w:id="1732" w:author="Mosen Bakhtiari" w:date="2025-10-11T22:56:00Z"/>
                <w:noProof/>
              </w:rPr>
            </w:pPr>
            <w:ins w:id="1733" w:author="Mosen Bakhtiari" w:date="2025-10-11T22:56:00Z">
              <w:r w:rsidRPr="00BA65B8">
                <w:t>Trend= decreasing, Slope= -0.2147</w:t>
              </w:r>
            </w:ins>
          </w:p>
        </w:tc>
      </w:tr>
      <w:tr w:rsidR="007A20F4" w14:paraId="2780E3CD" w14:textId="77777777" w:rsidTr="003D036E">
        <w:trPr>
          <w:trHeight w:val="2016"/>
          <w:jc w:val="center"/>
          <w:ins w:id="1734" w:author="Mosen Bakhtiari" w:date="2025-10-11T22:56:00Z"/>
        </w:trPr>
        <w:tc>
          <w:tcPr>
            <w:tcW w:w="4050" w:type="dxa"/>
            <w:vAlign w:val="center"/>
          </w:tcPr>
          <w:p w14:paraId="1657A0F0" w14:textId="77777777" w:rsidR="007A20F4" w:rsidRDefault="007A20F4" w:rsidP="003D036E">
            <w:pPr>
              <w:pStyle w:val="a"/>
              <w:rPr>
                <w:ins w:id="1735" w:author="Mosen Bakhtiari" w:date="2025-10-11T22:56:00Z"/>
                <w:szCs w:val="22"/>
              </w:rPr>
            </w:pPr>
            <w:ins w:id="1736" w:author="Mosen Bakhtiari" w:date="2025-10-11T22:56:00Z">
              <w:r w:rsidRPr="00BA65B8">
                <w:rPr>
                  <w:noProof/>
                </w:rPr>
                <w:lastRenderedPageBreak/>
                <w:drawing>
                  <wp:inline distT="0" distB="0" distL="0" distR="0" wp14:anchorId="1D269CA5" wp14:editId="6D541705">
                    <wp:extent cx="2475054" cy="1104090"/>
                    <wp:effectExtent l="0" t="0" r="1905" b="1270"/>
                    <wp:docPr id="1050533538" name="Picture 1050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3926"/>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AC5E257" w14:textId="77777777" w:rsidR="007A20F4" w:rsidRDefault="007A20F4" w:rsidP="003D036E">
            <w:pPr>
              <w:pStyle w:val="a"/>
              <w:rPr>
                <w:ins w:id="1737" w:author="Mosen Bakhtiari" w:date="2025-10-11T22:56:00Z"/>
                <w:szCs w:val="22"/>
              </w:rPr>
            </w:pPr>
            <w:ins w:id="1738" w:author="Mosen Bakhtiari" w:date="2025-10-11T22:56:00Z">
              <w:r w:rsidRPr="00BA65B8">
                <w:rPr>
                  <w:noProof/>
                </w:rPr>
                <w:drawing>
                  <wp:inline distT="0" distB="0" distL="0" distR="0" wp14:anchorId="4E03FF2F" wp14:editId="0A618093">
                    <wp:extent cx="2568167" cy="1152728"/>
                    <wp:effectExtent l="0" t="0" r="3810" b="9525"/>
                    <wp:docPr id="1801896473" name="Picture 18018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4518"/>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4890490" w14:textId="77777777" w:rsidR="007A20F4" w:rsidRDefault="007A20F4" w:rsidP="003D036E">
            <w:pPr>
              <w:pStyle w:val="a"/>
              <w:rPr>
                <w:ins w:id="1739" w:author="Mosen Bakhtiari" w:date="2025-10-11T22:56:00Z"/>
                <w:szCs w:val="22"/>
              </w:rPr>
            </w:pPr>
            <w:ins w:id="1740" w:author="Mosen Bakhtiari" w:date="2025-10-11T22:56:00Z">
              <w:r w:rsidRPr="00BA65B8">
                <w:rPr>
                  <w:noProof/>
                </w:rPr>
                <w:drawing>
                  <wp:inline distT="0" distB="0" distL="0" distR="0" wp14:anchorId="598E3A5A" wp14:editId="40617C51">
                    <wp:extent cx="2388599" cy="1050587"/>
                    <wp:effectExtent l="0" t="0" r="0" b="0"/>
                    <wp:docPr id="1889662265" name="Picture 18896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913" b="2414"/>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4DBD23CE" w14:textId="77777777" w:rsidTr="003D036E">
        <w:trPr>
          <w:trHeight w:val="278"/>
          <w:jc w:val="center"/>
          <w:ins w:id="1741" w:author="Mosen Bakhtiari" w:date="2025-10-11T22:56:00Z"/>
        </w:trPr>
        <w:tc>
          <w:tcPr>
            <w:tcW w:w="4050" w:type="dxa"/>
            <w:vAlign w:val="center"/>
          </w:tcPr>
          <w:p w14:paraId="16B000FF" w14:textId="77777777" w:rsidR="007A20F4" w:rsidRPr="00BA65B8" w:rsidRDefault="007A20F4" w:rsidP="003D036E">
            <w:pPr>
              <w:pStyle w:val="a"/>
              <w:rPr>
                <w:ins w:id="1742" w:author="Mosen Bakhtiari" w:date="2025-10-11T22:56:00Z"/>
                <w:noProof/>
              </w:rPr>
            </w:pPr>
            <w:ins w:id="1743" w:author="Mosen Bakhtiari" w:date="2025-10-11T22:56:00Z">
              <w:r w:rsidRPr="00BA65B8">
                <w:t>Trend= decreasing, Slope= -0.2147</w:t>
              </w:r>
            </w:ins>
          </w:p>
        </w:tc>
        <w:tc>
          <w:tcPr>
            <w:tcW w:w="4207" w:type="dxa"/>
            <w:vAlign w:val="center"/>
          </w:tcPr>
          <w:p w14:paraId="79230216" w14:textId="77777777" w:rsidR="007A20F4" w:rsidRPr="00526B6C" w:rsidRDefault="007A20F4" w:rsidP="003D036E">
            <w:pPr>
              <w:pStyle w:val="a"/>
              <w:rPr>
                <w:ins w:id="1744" w:author="Mosen Bakhtiari" w:date="2025-10-11T22:56:00Z"/>
                <w:noProof/>
              </w:rPr>
            </w:pPr>
            <w:ins w:id="1745" w:author="Mosen Bakhtiari" w:date="2025-10-11T22:56:00Z">
              <w:r w:rsidRPr="00BA65B8">
                <w:t>Trend= decreasing, Slope= -0.2147</w:t>
              </w:r>
            </w:ins>
          </w:p>
        </w:tc>
        <w:tc>
          <w:tcPr>
            <w:tcW w:w="3898" w:type="dxa"/>
            <w:vAlign w:val="center"/>
          </w:tcPr>
          <w:p w14:paraId="4F1402D2" w14:textId="77777777" w:rsidR="007A20F4" w:rsidRPr="00BA65B8" w:rsidRDefault="007A20F4" w:rsidP="003D036E">
            <w:pPr>
              <w:pStyle w:val="a"/>
              <w:rPr>
                <w:ins w:id="1746" w:author="Mosen Bakhtiari" w:date="2025-10-11T22:56:00Z"/>
                <w:noProof/>
              </w:rPr>
            </w:pPr>
            <w:ins w:id="1747" w:author="Mosen Bakhtiari" w:date="2025-10-11T22:56:00Z">
              <w:r w:rsidRPr="00BA65B8">
                <w:t>Trend= decreasing, Slope= -0.2147</w:t>
              </w:r>
            </w:ins>
          </w:p>
        </w:tc>
      </w:tr>
      <w:tr w:rsidR="007A20F4" w14:paraId="02B9351E" w14:textId="77777777" w:rsidTr="003D036E">
        <w:trPr>
          <w:trHeight w:val="2016"/>
          <w:jc w:val="center"/>
          <w:ins w:id="1748" w:author="Mosen Bakhtiari" w:date="2025-10-11T22:56:00Z"/>
        </w:trPr>
        <w:tc>
          <w:tcPr>
            <w:tcW w:w="4050" w:type="dxa"/>
            <w:vAlign w:val="center"/>
          </w:tcPr>
          <w:p w14:paraId="6C1376CA" w14:textId="77777777" w:rsidR="007A20F4" w:rsidRDefault="007A20F4" w:rsidP="003D036E">
            <w:pPr>
              <w:pStyle w:val="a"/>
              <w:rPr>
                <w:ins w:id="1749" w:author="Mosen Bakhtiari" w:date="2025-10-11T22:56:00Z"/>
                <w:szCs w:val="22"/>
              </w:rPr>
            </w:pPr>
            <w:ins w:id="1750" w:author="Mosen Bakhtiari" w:date="2025-10-11T22:56:00Z">
              <w:r w:rsidRPr="00BA65B8">
                <w:rPr>
                  <w:noProof/>
                </w:rPr>
                <w:drawing>
                  <wp:inline distT="0" distB="0" distL="0" distR="0" wp14:anchorId="76EAFF4C" wp14:editId="3050F894">
                    <wp:extent cx="2469970" cy="1104089"/>
                    <wp:effectExtent l="0" t="0" r="6985" b="1270"/>
                    <wp:docPr id="872412218" name="Picture 872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4124"/>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1C1253C" w14:textId="77777777" w:rsidR="007A20F4" w:rsidRDefault="007A20F4" w:rsidP="003D036E">
            <w:pPr>
              <w:pStyle w:val="a"/>
              <w:rPr>
                <w:ins w:id="1751" w:author="Mosen Bakhtiari" w:date="2025-10-11T22:56:00Z"/>
                <w:szCs w:val="22"/>
              </w:rPr>
            </w:pPr>
            <w:ins w:id="1752" w:author="Mosen Bakhtiari" w:date="2025-10-11T22:56:00Z">
              <w:r w:rsidRPr="00BA65B8">
                <w:rPr>
                  <w:noProof/>
                </w:rPr>
                <w:drawing>
                  <wp:inline distT="0" distB="0" distL="0" distR="0" wp14:anchorId="2D5D03E2" wp14:editId="646ABED4">
                    <wp:extent cx="2573183" cy="1147864"/>
                    <wp:effectExtent l="0" t="0" r="0" b="0"/>
                    <wp:docPr id="2008769305" name="Picture 20087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926"/>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9BE4065" w14:textId="77777777" w:rsidR="007A20F4" w:rsidRDefault="007A20F4" w:rsidP="003D036E">
            <w:pPr>
              <w:pStyle w:val="a"/>
              <w:rPr>
                <w:ins w:id="1753" w:author="Mosen Bakhtiari" w:date="2025-10-11T22:56:00Z"/>
                <w:szCs w:val="22"/>
              </w:rPr>
            </w:pPr>
            <w:ins w:id="1754" w:author="Mosen Bakhtiari" w:date="2025-10-11T22:56:00Z">
              <w:r w:rsidRPr="00BA65B8">
                <w:rPr>
                  <w:noProof/>
                </w:rPr>
                <w:drawing>
                  <wp:inline distT="0" distB="0" distL="0" distR="0" wp14:anchorId="6E27C106" wp14:editId="0625069C">
                    <wp:extent cx="2385707" cy="1060314"/>
                    <wp:effectExtent l="0" t="0" r="0" b="6985"/>
                    <wp:docPr id="740542276" name="Picture 7405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4124" b="573"/>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6928A07E" w14:textId="77777777" w:rsidTr="003D036E">
        <w:trPr>
          <w:trHeight w:val="161"/>
          <w:jc w:val="center"/>
          <w:ins w:id="1755" w:author="Mosen Bakhtiari" w:date="2025-10-11T22:56:00Z"/>
        </w:trPr>
        <w:tc>
          <w:tcPr>
            <w:tcW w:w="4050" w:type="dxa"/>
            <w:vAlign w:val="center"/>
          </w:tcPr>
          <w:p w14:paraId="16376BE2" w14:textId="77777777" w:rsidR="007A20F4" w:rsidRPr="00BA65B8" w:rsidRDefault="007A20F4" w:rsidP="003D036E">
            <w:pPr>
              <w:pStyle w:val="a"/>
              <w:rPr>
                <w:ins w:id="1756" w:author="Mosen Bakhtiari" w:date="2025-10-11T22:56:00Z"/>
                <w:noProof/>
              </w:rPr>
            </w:pPr>
            <w:ins w:id="1757" w:author="Mosen Bakhtiari" w:date="2025-10-11T22:56:00Z">
              <w:r w:rsidRPr="00BA65B8">
                <w:t>Trend= decreasing, Slope= -0.2147</w:t>
              </w:r>
            </w:ins>
          </w:p>
        </w:tc>
        <w:tc>
          <w:tcPr>
            <w:tcW w:w="4207" w:type="dxa"/>
            <w:vAlign w:val="center"/>
          </w:tcPr>
          <w:p w14:paraId="6732887B" w14:textId="77777777" w:rsidR="007A20F4" w:rsidRPr="00BA65B8" w:rsidRDefault="007A20F4" w:rsidP="003D036E">
            <w:pPr>
              <w:pStyle w:val="a"/>
              <w:rPr>
                <w:ins w:id="1758" w:author="Mosen Bakhtiari" w:date="2025-10-11T22:56:00Z"/>
                <w:noProof/>
              </w:rPr>
            </w:pPr>
            <w:ins w:id="1759" w:author="Mosen Bakhtiari" w:date="2025-10-11T22:56:00Z">
              <w:r w:rsidRPr="00BA65B8">
                <w:t>Trend= decreasing, Slope= -0.2147</w:t>
              </w:r>
            </w:ins>
          </w:p>
        </w:tc>
        <w:tc>
          <w:tcPr>
            <w:tcW w:w="3898" w:type="dxa"/>
            <w:vAlign w:val="center"/>
          </w:tcPr>
          <w:p w14:paraId="18AABD30" w14:textId="77777777" w:rsidR="007A20F4" w:rsidRPr="00BA65B8" w:rsidRDefault="007A20F4" w:rsidP="003D036E">
            <w:pPr>
              <w:pStyle w:val="a"/>
              <w:rPr>
                <w:ins w:id="1760" w:author="Mosen Bakhtiari" w:date="2025-10-11T22:56:00Z"/>
                <w:noProof/>
              </w:rPr>
            </w:pPr>
            <w:ins w:id="1761" w:author="Mosen Bakhtiari" w:date="2025-10-11T22:56:00Z">
              <w:r w:rsidRPr="00BA65B8">
                <w:t>Trend= decreasing, Slope= -0.2147</w:t>
              </w:r>
            </w:ins>
          </w:p>
        </w:tc>
      </w:tr>
      <w:tr w:rsidR="007A20F4" w14:paraId="5999F43F" w14:textId="77777777" w:rsidTr="003D036E">
        <w:trPr>
          <w:trHeight w:val="2016"/>
          <w:jc w:val="center"/>
          <w:ins w:id="1762" w:author="Mosen Bakhtiari" w:date="2025-10-11T22:56:00Z"/>
        </w:trPr>
        <w:tc>
          <w:tcPr>
            <w:tcW w:w="4050" w:type="dxa"/>
            <w:vAlign w:val="center"/>
          </w:tcPr>
          <w:p w14:paraId="56A1FB9B" w14:textId="77777777" w:rsidR="007A20F4" w:rsidRDefault="007A20F4" w:rsidP="003D036E">
            <w:pPr>
              <w:pStyle w:val="a"/>
              <w:rPr>
                <w:ins w:id="1763" w:author="Mosen Bakhtiari" w:date="2025-10-11T22:56:00Z"/>
                <w:szCs w:val="22"/>
              </w:rPr>
            </w:pPr>
            <w:ins w:id="1764" w:author="Mosen Bakhtiari" w:date="2025-10-11T22:56:00Z">
              <w:r w:rsidRPr="00BA65B8">
                <w:rPr>
                  <w:noProof/>
                </w:rPr>
                <w:drawing>
                  <wp:inline distT="0" distB="0" distL="0" distR="0" wp14:anchorId="557B32DC" wp14:editId="725B17DB">
                    <wp:extent cx="2485047" cy="1108548"/>
                    <wp:effectExtent l="0" t="0" r="0" b="0"/>
                    <wp:docPr id="972393570" name="Picture 9723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3926"/>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F3E507D" w14:textId="77777777" w:rsidR="007A20F4" w:rsidRDefault="007A20F4" w:rsidP="003D036E">
            <w:pPr>
              <w:pStyle w:val="a"/>
              <w:rPr>
                <w:ins w:id="1765" w:author="Mosen Bakhtiari" w:date="2025-10-11T22:56:00Z"/>
                <w:szCs w:val="22"/>
              </w:rPr>
            </w:pPr>
            <w:ins w:id="1766" w:author="Mosen Bakhtiari" w:date="2025-10-11T22:56:00Z">
              <w:r w:rsidRPr="00BA65B8">
                <w:rPr>
                  <w:noProof/>
                </w:rPr>
                <w:drawing>
                  <wp:inline distT="0" distB="0" distL="0" distR="0" wp14:anchorId="2BAF2904" wp14:editId="79C54D0D">
                    <wp:extent cx="2573786" cy="1162455"/>
                    <wp:effectExtent l="0" t="0" r="0" b="0"/>
                    <wp:docPr id="5198741" name="Picture 51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5110"/>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4A28375" w14:textId="77777777" w:rsidR="007A20F4" w:rsidRDefault="007A20F4" w:rsidP="003D036E">
            <w:pPr>
              <w:pStyle w:val="a"/>
              <w:rPr>
                <w:ins w:id="1767" w:author="Mosen Bakhtiari" w:date="2025-10-11T22:56:00Z"/>
                <w:szCs w:val="22"/>
              </w:rPr>
            </w:pPr>
            <w:ins w:id="1768" w:author="Mosen Bakhtiari" w:date="2025-10-11T22:56:00Z">
              <w:r w:rsidRPr="00BA65B8">
                <w:rPr>
                  <w:noProof/>
                </w:rPr>
                <w:drawing>
                  <wp:inline distT="0" distB="0" distL="0" distR="0" wp14:anchorId="2129DA52" wp14:editId="5DA93329">
                    <wp:extent cx="2358390" cy="1056640"/>
                    <wp:effectExtent l="0" t="0" r="3810" b="0"/>
                    <wp:docPr id="2008041241" name="Picture 20080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4344"/>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0EA22975" w14:textId="77777777" w:rsidTr="003D036E">
        <w:trPr>
          <w:trHeight w:val="314"/>
          <w:jc w:val="center"/>
          <w:ins w:id="1769" w:author="Mosen Bakhtiari" w:date="2025-10-11T22:56:00Z"/>
        </w:trPr>
        <w:tc>
          <w:tcPr>
            <w:tcW w:w="4050" w:type="dxa"/>
            <w:vAlign w:val="center"/>
          </w:tcPr>
          <w:p w14:paraId="023BFF70" w14:textId="77777777" w:rsidR="007A20F4" w:rsidRPr="00BA65B8" w:rsidRDefault="007A20F4" w:rsidP="003D036E">
            <w:pPr>
              <w:pStyle w:val="a"/>
              <w:rPr>
                <w:ins w:id="1770" w:author="Mosen Bakhtiari" w:date="2025-10-11T22:56:00Z"/>
                <w:noProof/>
              </w:rPr>
            </w:pPr>
            <w:ins w:id="1771" w:author="Mosen Bakhtiari" w:date="2025-10-11T22:56:00Z">
              <w:r w:rsidRPr="00BA65B8">
                <w:t>Trend= decreasing, Slope= -0.2147</w:t>
              </w:r>
            </w:ins>
          </w:p>
        </w:tc>
        <w:tc>
          <w:tcPr>
            <w:tcW w:w="4207" w:type="dxa"/>
            <w:vAlign w:val="center"/>
          </w:tcPr>
          <w:p w14:paraId="52C32A67" w14:textId="77777777" w:rsidR="007A20F4" w:rsidRPr="00BA65B8" w:rsidRDefault="007A20F4" w:rsidP="003D036E">
            <w:pPr>
              <w:pStyle w:val="a"/>
              <w:rPr>
                <w:ins w:id="1772" w:author="Mosen Bakhtiari" w:date="2025-10-11T22:56:00Z"/>
                <w:noProof/>
              </w:rPr>
            </w:pPr>
            <w:ins w:id="1773" w:author="Mosen Bakhtiari" w:date="2025-10-11T22:56:00Z">
              <w:r w:rsidRPr="00BA65B8">
                <w:t>Trend= decreasing, Slope= -0.2147</w:t>
              </w:r>
            </w:ins>
          </w:p>
        </w:tc>
        <w:tc>
          <w:tcPr>
            <w:tcW w:w="3898" w:type="dxa"/>
            <w:vAlign w:val="center"/>
          </w:tcPr>
          <w:p w14:paraId="243E8C89" w14:textId="77777777" w:rsidR="007A20F4" w:rsidRPr="00BA65B8" w:rsidRDefault="007A20F4" w:rsidP="003D036E">
            <w:pPr>
              <w:pStyle w:val="a"/>
              <w:rPr>
                <w:ins w:id="1774" w:author="Mosen Bakhtiari" w:date="2025-10-11T22:56:00Z"/>
                <w:noProof/>
              </w:rPr>
            </w:pPr>
            <w:ins w:id="1775" w:author="Mosen Bakhtiari" w:date="2025-10-11T22:56:00Z">
              <w:r w:rsidRPr="00BA65B8">
                <w:t>Trend= decreasing, Slope= -0.2147</w:t>
              </w:r>
            </w:ins>
          </w:p>
        </w:tc>
      </w:tr>
    </w:tbl>
    <w:p w14:paraId="7E1D1E21" w14:textId="77777777" w:rsidR="007A20F4" w:rsidRDefault="007A20F4" w:rsidP="007A20F4">
      <w:pPr>
        <w:spacing w:after="0" w:line="240" w:lineRule="auto"/>
        <w:jc w:val="center"/>
        <w:rPr>
          <w:ins w:id="1776" w:author="Mosen Bakhtiari" w:date="2025-10-11T22:56:00Z"/>
          <w:rFonts w:ascii="Georgia" w:hAnsi="Georgia" w:cstheme="minorHAnsi"/>
          <w:rtl/>
        </w:rPr>
      </w:pPr>
      <w:ins w:id="1777" w:author="Mosen Bakhtiari" w:date="2025-10-11T22:56:00Z">
        <w:r w:rsidRPr="00BA65B8">
          <w:rPr>
            <w:rFonts w:ascii="Georgia" w:hAnsi="Georgia" w:cstheme="minorHAnsi"/>
          </w:rPr>
          <w:t xml:space="preserve">Fig. </w:t>
        </w:r>
        <w:r>
          <w:rPr>
            <w:rFonts w:ascii="Georgia" w:hAnsi="Georgia" w:cstheme="minorHAnsi"/>
          </w:rPr>
          <w:t>7</w:t>
        </w:r>
        <w:r w:rsidRPr="00BA65B8">
          <w:rPr>
            <w:rFonts w:ascii="Georgia" w:hAnsi="Georgia" w:cstheme="minorHAnsi"/>
          </w:rPr>
          <w:t xml:space="preserve">. The </w:t>
        </w:r>
        <w:commentRangeStart w:id="1778"/>
        <w:r w:rsidRPr="00BA65B8">
          <w:rPr>
            <w:rFonts w:ascii="Georgia" w:hAnsi="Georgia" w:cstheme="minorHAnsi"/>
          </w:rPr>
          <w:t xml:space="preserve">monthly </w:t>
        </w:r>
        <w:commentRangeEnd w:id="1778"/>
        <w:r w:rsidRPr="00BA65B8">
          <w:rPr>
            <w:rStyle w:val="CommentReference"/>
            <w:rFonts w:ascii="Georgia" w:hAnsi="Georgia"/>
            <w:sz w:val="22"/>
            <w:szCs w:val="22"/>
          </w:rPr>
          <w:commentReference w:id="1778"/>
        </w:r>
        <w:r w:rsidRPr="00BA65B8">
          <w:rPr>
            <w:rFonts w:ascii="Georgia" w:hAnsi="Georgia" w:cstheme="minorHAnsi"/>
          </w:rPr>
          <w:t xml:space="preserve">discharge trend of the </w:t>
        </w:r>
        <w:r>
          <w:rPr>
            <w:rFonts w:ascii="Georgia" w:hAnsi="Georgia" w:cstheme="minorHAnsi"/>
          </w:rPr>
          <w:t>close-dam</w:t>
        </w:r>
        <w:r w:rsidRPr="00BA65B8">
          <w:rPr>
            <w:rFonts w:ascii="Georgia" w:hAnsi="Georgia" w:cstheme="minorHAnsi"/>
          </w:rPr>
          <w:t xml:space="preserve"> stations during 1979 to 2022 using </w:t>
        </w:r>
        <w:r w:rsidRPr="00BA65B8">
          <w:rPr>
            <w:rFonts w:ascii="Georgia" w:hAnsi="Georgia" w:cstheme="minorHAnsi"/>
            <w:noProof/>
          </w:rPr>
          <w:t>Mann–Kendall test</w:t>
        </w:r>
        <w:r w:rsidRPr="00BA65B8">
          <w:rPr>
            <w:rFonts w:ascii="Georgia" w:hAnsi="Georgia" w:cstheme="minorHAnsi"/>
          </w:rPr>
          <w:t>. For stations with trend, two parameters including Trend (increasing or decreasing) and slope were presented.</w:t>
        </w:r>
      </w:ins>
    </w:p>
    <w:p w14:paraId="3E19D3C5" w14:textId="77777777" w:rsidR="007A20F4" w:rsidRDefault="007A20F4" w:rsidP="007A20F4">
      <w:pPr>
        <w:spacing w:after="0" w:line="240" w:lineRule="auto"/>
        <w:jc w:val="center"/>
        <w:rPr>
          <w:ins w:id="1779" w:author="Mosen Bakhtiari" w:date="2025-10-11T22:56:00Z"/>
          <w:rFonts w:ascii="Georgia" w:hAnsi="Georgia" w:cstheme="minorHAnsi"/>
          <w:rtl/>
        </w:rPr>
      </w:pPr>
    </w:p>
    <w:p w14:paraId="7FDE0919" w14:textId="77777777" w:rsidR="007A20F4" w:rsidRDefault="007A20F4" w:rsidP="007A20F4">
      <w:pPr>
        <w:spacing w:after="0" w:line="240" w:lineRule="auto"/>
        <w:jc w:val="center"/>
        <w:rPr>
          <w:ins w:id="1780" w:author="Mosen Bakhtiari" w:date="2025-10-11T22:56:00Z"/>
          <w:rFonts w:ascii="Georgia" w:hAnsi="Georgia" w:cstheme="minorHAnsi"/>
          <w:rtl/>
        </w:rPr>
      </w:pPr>
    </w:p>
    <w:p w14:paraId="041010CD" w14:textId="77777777" w:rsidR="007A20F4" w:rsidRPr="00BA65B8" w:rsidRDefault="007A20F4" w:rsidP="007A20F4">
      <w:pPr>
        <w:spacing w:after="0" w:line="240" w:lineRule="auto"/>
        <w:jc w:val="center"/>
        <w:rPr>
          <w:ins w:id="1781" w:author="Mosen Bakhtiari" w:date="2025-10-11T22:56:00Z"/>
          <w:rFonts w:ascii="Georgia" w:hAnsi="Georgia" w:cstheme="minorHAnsi"/>
        </w:rPr>
      </w:pPr>
    </w:p>
    <w:p w14:paraId="776140BE" w14:textId="77777777" w:rsidR="007A20F4" w:rsidRDefault="007A20F4" w:rsidP="007A20F4">
      <w:pPr>
        <w:spacing w:after="0" w:line="240" w:lineRule="auto"/>
        <w:rPr>
          <w:ins w:id="1782" w:author="Mosen Bakhtiari" w:date="2025-10-11T22:56:00Z"/>
          <w:rFonts w:ascii="Georgia" w:hAnsi="Georgia" w:cstheme="minorHAnsi"/>
          <w:rtl/>
        </w:rPr>
      </w:pPr>
    </w:p>
    <w:p w14:paraId="68FDA2AC" w14:textId="77777777" w:rsidR="007A20F4" w:rsidRDefault="007A20F4" w:rsidP="007A20F4">
      <w:pPr>
        <w:spacing w:after="0" w:line="240" w:lineRule="auto"/>
        <w:jc w:val="center"/>
        <w:rPr>
          <w:ins w:id="1783" w:author="Mosen Bakhtiari" w:date="2025-10-11T22:56:00Z"/>
          <w:rFonts w:ascii="Georgia" w:hAnsi="Georgia" w:cstheme="minorHAnsi"/>
          <w:rtl/>
        </w:rPr>
      </w:pPr>
    </w:p>
    <w:p w14:paraId="65567ED1" w14:textId="77777777" w:rsidR="007A20F4" w:rsidRDefault="007A20F4" w:rsidP="007A20F4">
      <w:pPr>
        <w:spacing w:after="0" w:line="240" w:lineRule="auto"/>
        <w:jc w:val="center"/>
        <w:rPr>
          <w:ins w:id="1784" w:author="Mosen Bakhtiari" w:date="2025-10-11T22:56:00Z"/>
          <w:rFonts w:ascii="Georgia" w:hAnsi="Georgia" w:cstheme="minorHAnsi"/>
          <w:rtl/>
        </w:rPr>
      </w:pPr>
    </w:p>
    <w:p w14:paraId="424C0C11" w14:textId="77777777" w:rsidR="007A20F4" w:rsidRDefault="007A20F4" w:rsidP="007A20F4">
      <w:pPr>
        <w:spacing w:after="0" w:line="240" w:lineRule="auto"/>
        <w:jc w:val="center"/>
        <w:rPr>
          <w:ins w:id="1785" w:author="Mosen Bakhtiari" w:date="2025-10-11T22:56: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7A20F4" w14:paraId="5FA1D63B" w14:textId="77777777" w:rsidTr="003D036E">
        <w:trPr>
          <w:trHeight w:val="1440"/>
          <w:jc w:val="center"/>
          <w:ins w:id="1786" w:author="Mosen Bakhtiari" w:date="2025-10-11T22:56:00Z"/>
        </w:trPr>
        <w:tc>
          <w:tcPr>
            <w:tcW w:w="3955" w:type="dxa"/>
            <w:vAlign w:val="center"/>
          </w:tcPr>
          <w:p w14:paraId="7A77B07A" w14:textId="77777777" w:rsidR="007A20F4" w:rsidRDefault="007A20F4" w:rsidP="003D036E">
            <w:pPr>
              <w:pStyle w:val="a"/>
              <w:rPr>
                <w:ins w:id="1787" w:author="Mosen Bakhtiari" w:date="2025-10-11T22:56:00Z"/>
                <w:szCs w:val="22"/>
              </w:rPr>
            </w:pPr>
            <w:ins w:id="1788" w:author="Mosen Bakhtiari" w:date="2025-10-11T22:56:00Z">
              <w:r w:rsidRPr="00BA65B8">
                <w:rPr>
                  <w:noProof/>
                </w:rPr>
                <w:drawing>
                  <wp:inline distT="0" distB="0" distL="0" distR="0" wp14:anchorId="3F1C8EA7" wp14:editId="45995F94">
                    <wp:extent cx="2399732" cy="599932"/>
                    <wp:effectExtent l="0" t="0" r="635" b="0"/>
                    <wp:docPr id="2115260078" name="Picture 21152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5CBA4363" w14:textId="77777777" w:rsidR="007A20F4" w:rsidRDefault="007A20F4" w:rsidP="003D036E">
            <w:pPr>
              <w:pStyle w:val="a"/>
              <w:rPr>
                <w:ins w:id="1789" w:author="Mosen Bakhtiari" w:date="2025-10-11T22:56:00Z"/>
                <w:szCs w:val="22"/>
              </w:rPr>
            </w:pPr>
            <w:ins w:id="1790" w:author="Mosen Bakhtiari" w:date="2025-10-11T22:56:00Z">
              <w:r w:rsidRPr="00BA65B8">
                <w:rPr>
                  <w:noProof/>
                </w:rPr>
                <w:drawing>
                  <wp:inline distT="0" distB="0" distL="0" distR="0" wp14:anchorId="27F49279" wp14:editId="6CA40066">
                    <wp:extent cx="2442790" cy="610697"/>
                    <wp:effectExtent l="0" t="0" r="0" b="0"/>
                    <wp:docPr id="1154859517" name="Picture 115485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0B80B99" w14:textId="77777777" w:rsidR="007A20F4" w:rsidRDefault="007A20F4" w:rsidP="003D036E">
            <w:pPr>
              <w:pStyle w:val="a"/>
              <w:rPr>
                <w:ins w:id="1791" w:author="Mosen Bakhtiari" w:date="2025-10-11T22:56:00Z"/>
                <w:szCs w:val="22"/>
              </w:rPr>
            </w:pPr>
            <w:ins w:id="1792" w:author="Mosen Bakhtiari" w:date="2025-10-11T22:56:00Z">
              <w:r w:rsidRPr="00BA65B8">
                <w:rPr>
                  <w:noProof/>
                </w:rPr>
                <w:drawing>
                  <wp:inline distT="0" distB="0" distL="0" distR="0" wp14:anchorId="6AB03E17" wp14:editId="064AEE12">
                    <wp:extent cx="2442788" cy="610697"/>
                    <wp:effectExtent l="0" t="0" r="0" b="0"/>
                    <wp:docPr id="1751103395" name="Picture 1751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6AE6E422" w14:textId="77777777" w:rsidTr="003D036E">
        <w:trPr>
          <w:trHeight w:val="720"/>
          <w:jc w:val="center"/>
          <w:ins w:id="1793" w:author="Mosen Bakhtiari" w:date="2025-10-11T22:56:00Z"/>
        </w:trPr>
        <w:tc>
          <w:tcPr>
            <w:tcW w:w="3955" w:type="dxa"/>
            <w:vAlign w:val="center"/>
          </w:tcPr>
          <w:p w14:paraId="5EA473C4" w14:textId="77777777" w:rsidR="007A20F4" w:rsidRPr="00BA65B8" w:rsidRDefault="007A20F4" w:rsidP="003D036E">
            <w:pPr>
              <w:pStyle w:val="a"/>
              <w:rPr>
                <w:ins w:id="1794" w:author="Mosen Bakhtiari" w:date="2025-10-11T22:56:00Z"/>
                <w:noProof/>
              </w:rPr>
            </w:pPr>
            <w:ins w:id="1795" w:author="Mosen Bakhtiari" w:date="2025-10-11T22:56:00Z">
              <w:r w:rsidRPr="00BA65B8">
                <w:rPr>
                  <w:noProof/>
                </w:rPr>
                <w:drawing>
                  <wp:inline distT="0" distB="0" distL="0" distR="0" wp14:anchorId="039BE9BB" wp14:editId="0F625F76">
                    <wp:extent cx="2356903" cy="319405"/>
                    <wp:effectExtent l="0" t="0" r="5715" b="4445"/>
                    <wp:docPr id="1284324293" name="Picture 12843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11" cstate="print">
                              <a:extLst>
                                <a:ext uri="{28A0092B-C50C-407E-A947-70E740481C1C}">
                                  <a14:useLocalDpi xmlns:a14="http://schemas.microsoft.com/office/drawing/2010/main" val="0"/>
                                </a:ext>
                              </a:extLst>
                            </a:blip>
                            <a:srcRect t="5076" r="1256" b="41397"/>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65FA1A57" w14:textId="77777777" w:rsidR="007A20F4" w:rsidRPr="00BA65B8" w:rsidRDefault="007A20F4" w:rsidP="003D036E">
            <w:pPr>
              <w:pStyle w:val="a"/>
              <w:rPr>
                <w:ins w:id="1796" w:author="Mosen Bakhtiari" w:date="2025-10-11T22:56:00Z"/>
                <w:noProof/>
              </w:rPr>
            </w:pPr>
            <w:ins w:id="1797" w:author="Mosen Bakhtiari" w:date="2025-10-11T22:56:00Z">
              <w:r w:rsidRPr="00BA65B8">
                <w:rPr>
                  <w:noProof/>
                </w:rPr>
                <w:drawing>
                  <wp:inline distT="0" distB="0" distL="0" distR="0" wp14:anchorId="4BF4F201" wp14:editId="0EF4FCCA">
                    <wp:extent cx="2547567" cy="340889"/>
                    <wp:effectExtent l="0" t="0" r="5715" b="2540"/>
                    <wp:docPr id="591609044" name="Picture 5916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2" cstate="print">
                              <a:extLst>
                                <a:ext uri="{28A0092B-C50C-407E-A947-70E740481C1C}">
                                  <a14:useLocalDpi xmlns:a14="http://schemas.microsoft.com/office/drawing/2010/main" val="0"/>
                                </a:ext>
                              </a:extLst>
                            </a:blip>
                            <a:srcRect l="1" t="4849" r="1317" b="42333"/>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6D16A46" w14:textId="77777777" w:rsidR="007A20F4" w:rsidRPr="00BA65B8" w:rsidRDefault="007A20F4" w:rsidP="003D036E">
            <w:pPr>
              <w:pStyle w:val="a"/>
              <w:rPr>
                <w:ins w:id="1798" w:author="Mosen Bakhtiari" w:date="2025-10-11T22:56:00Z"/>
                <w:noProof/>
              </w:rPr>
            </w:pPr>
            <w:ins w:id="1799" w:author="Mosen Bakhtiari" w:date="2025-10-11T22:56:00Z">
              <w:r w:rsidRPr="00BA65B8">
                <w:rPr>
                  <w:noProof/>
                </w:rPr>
                <w:drawing>
                  <wp:inline distT="0" distB="0" distL="0" distR="0" wp14:anchorId="67927E7D" wp14:editId="7A0B6895">
                    <wp:extent cx="2371380" cy="338203"/>
                    <wp:effectExtent l="0" t="0" r="0" b="5080"/>
                    <wp:docPr id="1408444295" name="Picture 14084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3" cstate="print">
                              <a:extLst>
                                <a:ext uri="{28A0092B-C50C-407E-A947-70E740481C1C}">
                                  <a14:useLocalDpi xmlns:a14="http://schemas.microsoft.com/office/drawing/2010/main" val="0"/>
                                </a:ext>
                              </a:extLst>
                            </a:blip>
                            <a:srcRect t="1665" b="41266"/>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3AB6D96D" w14:textId="77777777" w:rsidTr="003D036E">
        <w:trPr>
          <w:trHeight w:val="1440"/>
          <w:jc w:val="center"/>
          <w:ins w:id="1800" w:author="Mosen Bakhtiari" w:date="2025-10-11T22:56:00Z"/>
        </w:trPr>
        <w:tc>
          <w:tcPr>
            <w:tcW w:w="3955" w:type="dxa"/>
            <w:vAlign w:val="center"/>
          </w:tcPr>
          <w:p w14:paraId="36CACAFD" w14:textId="77777777" w:rsidR="007A20F4" w:rsidRDefault="007A20F4" w:rsidP="003D036E">
            <w:pPr>
              <w:pStyle w:val="a"/>
              <w:rPr>
                <w:ins w:id="1801" w:author="Mosen Bakhtiari" w:date="2025-10-11T22:56:00Z"/>
                <w:szCs w:val="22"/>
              </w:rPr>
            </w:pPr>
            <w:ins w:id="1802" w:author="Mosen Bakhtiari" w:date="2025-10-11T22:56:00Z">
              <w:r w:rsidRPr="00BA65B8">
                <w:rPr>
                  <w:noProof/>
                </w:rPr>
                <w:lastRenderedPageBreak/>
                <w:drawing>
                  <wp:inline distT="0" distB="0" distL="0" distR="0" wp14:anchorId="22B820E7" wp14:editId="0CD312AA">
                    <wp:extent cx="2399732" cy="599932"/>
                    <wp:effectExtent l="0" t="0" r="635" b="0"/>
                    <wp:docPr id="1713940455" name="Picture 17139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CDA0F46" w14:textId="77777777" w:rsidR="007A20F4" w:rsidRDefault="007A20F4" w:rsidP="003D036E">
            <w:pPr>
              <w:pStyle w:val="a"/>
              <w:rPr>
                <w:ins w:id="1803" w:author="Mosen Bakhtiari" w:date="2025-10-11T22:56:00Z"/>
                <w:szCs w:val="22"/>
              </w:rPr>
            </w:pPr>
            <w:ins w:id="1804" w:author="Mosen Bakhtiari" w:date="2025-10-11T22:56:00Z">
              <w:r w:rsidRPr="00BA65B8">
                <w:rPr>
                  <w:noProof/>
                </w:rPr>
                <w:drawing>
                  <wp:inline distT="0" distB="0" distL="0" distR="0" wp14:anchorId="187FC7F2" wp14:editId="79264DA0">
                    <wp:extent cx="2442790" cy="610697"/>
                    <wp:effectExtent l="0" t="0" r="0" b="0"/>
                    <wp:docPr id="207925695" name="Picture 20792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488AF37" w14:textId="77777777" w:rsidR="007A20F4" w:rsidRDefault="007A20F4" w:rsidP="003D036E">
            <w:pPr>
              <w:pStyle w:val="a"/>
              <w:rPr>
                <w:ins w:id="1805" w:author="Mosen Bakhtiari" w:date="2025-10-11T22:56:00Z"/>
                <w:szCs w:val="22"/>
              </w:rPr>
            </w:pPr>
            <w:ins w:id="1806" w:author="Mosen Bakhtiari" w:date="2025-10-11T22:56:00Z">
              <w:r w:rsidRPr="00BA65B8">
                <w:rPr>
                  <w:noProof/>
                </w:rPr>
                <w:drawing>
                  <wp:inline distT="0" distB="0" distL="0" distR="0" wp14:anchorId="4D7CF49A" wp14:editId="4DC08CFD">
                    <wp:extent cx="2442790" cy="610697"/>
                    <wp:effectExtent l="0" t="0" r="0" b="0"/>
                    <wp:docPr id="1771612797" name="Picture 177161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1F87D9DD" w14:textId="77777777" w:rsidTr="003D036E">
        <w:trPr>
          <w:trHeight w:val="720"/>
          <w:jc w:val="center"/>
          <w:ins w:id="1807" w:author="Mosen Bakhtiari" w:date="2025-10-11T22:56:00Z"/>
        </w:trPr>
        <w:tc>
          <w:tcPr>
            <w:tcW w:w="3955" w:type="dxa"/>
            <w:vAlign w:val="center"/>
          </w:tcPr>
          <w:p w14:paraId="13BFFB99" w14:textId="77777777" w:rsidR="007A20F4" w:rsidRPr="00BA65B8" w:rsidRDefault="007A20F4" w:rsidP="003D036E">
            <w:pPr>
              <w:pStyle w:val="a"/>
              <w:rPr>
                <w:ins w:id="1808" w:author="Mosen Bakhtiari" w:date="2025-10-11T22:56:00Z"/>
                <w:noProof/>
              </w:rPr>
            </w:pPr>
            <w:ins w:id="1809" w:author="Mosen Bakhtiari" w:date="2025-10-11T22:56:00Z">
              <w:r w:rsidRPr="00BA65B8">
                <w:rPr>
                  <w:noProof/>
                </w:rPr>
                <w:drawing>
                  <wp:inline distT="0" distB="0" distL="0" distR="0" wp14:anchorId="6EEDA5F7" wp14:editId="2E04EFB0">
                    <wp:extent cx="2361833" cy="341630"/>
                    <wp:effectExtent l="0" t="0" r="635" b="1270"/>
                    <wp:docPr id="1809047564" name="Picture 18090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7" cstate="print">
                              <a:extLst>
                                <a:ext uri="{28A0092B-C50C-407E-A947-70E740481C1C}">
                                  <a14:useLocalDpi xmlns:a14="http://schemas.microsoft.com/office/drawing/2010/main" val="0"/>
                                </a:ext>
                              </a:extLst>
                            </a:blip>
                            <a:srcRect t="1787" r="1330" b="41124"/>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723DD9F" w14:textId="77777777" w:rsidR="007A20F4" w:rsidRPr="00BA65B8" w:rsidRDefault="007A20F4" w:rsidP="003D036E">
            <w:pPr>
              <w:pStyle w:val="a"/>
              <w:rPr>
                <w:ins w:id="1810" w:author="Mosen Bakhtiari" w:date="2025-10-11T22:56:00Z"/>
                <w:noProof/>
              </w:rPr>
            </w:pPr>
            <w:ins w:id="1811" w:author="Mosen Bakhtiari" w:date="2025-10-11T22:56:00Z">
              <w:r w:rsidRPr="00BA65B8">
                <w:rPr>
                  <w:noProof/>
                </w:rPr>
                <w:drawing>
                  <wp:inline distT="0" distB="0" distL="0" distR="0" wp14:anchorId="0E6C0FA1" wp14:editId="62A03B0C">
                    <wp:extent cx="2366210" cy="320040"/>
                    <wp:effectExtent l="0" t="0" r="0" b="3810"/>
                    <wp:docPr id="1422650008" name="Picture 14226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8" cstate="print">
                              <a:extLst>
                                <a:ext uri="{28A0092B-C50C-407E-A947-70E740481C1C}">
                                  <a14:useLocalDpi xmlns:a14="http://schemas.microsoft.com/office/drawing/2010/main" val="0"/>
                                </a:ext>
                              </a:extLst>
                            </a:blip>
                            <a:srcRect t="4911" r="1078" b="41570"/>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5F9E9B7" w14:textId="77777777" w:rsidR="007A20F4" w:rsidRPr="00BA65B8" w:rsidRDefault="007A20F4" w:rsidP="003D036E">
            <w:pPr>
              <w:pStyle w:val="a"/>
              <w:rPr>
                <w:ins w:id="1812" w:author="Mosen Bakhtiari" w:date="2025-10-11T22:56:00Z"/>
                <w:noProof/>
              </w:rPr>
            </w:pPr>
            <w:ins w:id="1813" w:author="Mosen Bakhtiari" w:date="2025-10-11T22:56:00Z">
              <w:r w:rsidRPr="00BA65B8">
                <w:rPr>
                  <w:noProof/>
                </w:rPr>
                <w:drawing>
                  <wp:inline distT="0" distB="0" distL="0" distR="0" wp14:anchorId="380637F7" wp14:editId="619DDB31">
                    <wp:extent cx="2364105" cy="317657"/>
                    <wp:effectExtent l="0" t="0" r="0" b="6350"/>
                    <wp:docPr id="1774361167" name="Picture 17743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119" cstate="print">
                              <a:extLst>
                                <a:ext uri="{28A0092B-C50C-407E-A947-70E740481C1C}">
                                  <a14:useLocalDpi xmlns:a14="http://schemas.microsoft.com/office/drawing/2010/main" val="0"/>
                                </a:ext>
                              </a:extLst>
                            </a:blip>
                            <a:srcRect t="4911" r="1098" b="41932"/>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48D565AB" w14:textId="77777777" w:rsidTr="003D036E">
        <w:trPr>
          <w:trHeight w:val="1440"/>
          <w:jc w:val="center"/>
          <w:ins w:id="1814" w:author="Mosen Bakhtiari" w:date="2025-10-11T22:56:00Z"/>
        </w:trPr>
        <w:tc>
          <w:tcPr>
            <w:tcW w:w="3955" w:type="dxa"/>
            <w:vAlign w:val="center"/>
          </w:tcPr>
          <w:p w14:paraId="39BDB898" w14:textId="77777777" w:rsidR="007A20F4" w:rsidRDefault="007A20F4" w:rsidP="003D036E">
            <w:pPr>
              <w:pStyle w:val="a"/>
              <w:rPr>
                <w:ins w:id="1815" w:author="Mosen Bakhtiari" w:date="2025-10-11T22:56:00Z"/>
                <w:szCs w:val="22"/>
              </w:rPr>
            </w:pPr>
            <w:ins w:id="1816" w:author="Mosen Bakhtiari" w:date="2025-10-11T22:56:00Z">
              <w:r w:rsidRPr="00BA65B8">
                <w:rPr>
                  <w:noProof/>
                </w:rPr>
                <w:drawing>
                  <wp:inline distT="0" distB="0" distL="0" distR="0" wp14:anchorId="7FEEC62E" wp14:editId="0635DBAF">
                    <wp:extent cx="2442790" cy="610697"/>
                    <wp:effectExtent l="0" t="0" r="0" b="0"/>
                    <wp:docPr id="1948873574" name="Picture 19488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E5F79BC" w14:textId="77777777" w:rsidR="007A20F4" w:rsidRDefault="007A20F4" w:rsidP="003D036E">
            <w:pPr>
              <w:pStyle w:val="a"/>
              <w:rPr>
                <w:ins w:id="1817" w:author="Mosen Bakhtiari" w:date="2025-10-11T22:56:00Z"/>
                <w:szCs w:val="22"/>
              </w:rPr>
            </w:pPr>
            <w:ins w:id="1818" w:author="Mosen Bakhtiari" w:date="2025-10-11T22:56:00Z">
              <w:r w:rsidRPr="00BA65B8">
                <w:rPr>
                  <w:noProof/>
                </w:rPr>
                <w:drawing>
                  <wp:inline distT="0" distB="0" distL="0" distR="0" wp14:anchorId="5B397D8C" wp14:editId="47924DCF">
                    <wp:extent cx="2442790" cy="610697"/>
                    <wp:effectExtent l="0" t="0" r="0" b="0"/>
                    <wp:docPr id="50255647" name="Picture 50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FCDE4F4" w14:textId="77777777" w:rsidR="007A20F4" w:rsidRDefault="007A20F4" w:rsidP="003D036E">
            <w:pPr>
              <w:pStyle w:val="a"/>
              <w:rPr>
                <w:ins w:id="1819" w:author="Mosen Bakhtiari" w:date="2025-10-11T22:56:00Z"/>
                <w:szCs w:val="22"/>
              </w:rPr>
            </w:pPr>
          </w:p>
        </w:tc>
      </w:tr>
      <w:tr w:rsidR="007A20F4" w14:paraId="08A06C82" w14:textId="77777777" w:rsidTr="003D036E">
        <w:trPr>
          <w:trHeight w:val="720"/>
          <w:jc w:val="center"/>
          <w:ins w:id="1820" w:author="Mosen Bakhtiari" w:date="2025-10-11T22:56:00Z"/>
        </w:trPr>
        <w:tc>
          <w:tcPr>
            <w:tcW w:w="3955" w:type="dxa"/>
            <w:vAlign w:val="center"/>
          </w:tcPr>
          <w:p w14:paraId="3DAA22DE" w14:textId="77777777" w:rsidR="007A20F4" w:rsidRPr="00BA65B8" w:rsidRDefault="007A20F4" w:rsidP="003D036E">
            <w:pPr>
              <w:pStyle w:val="a"/>
              <w:rPr>
                <w:ins w:id="1821" w:author="Mosen Bakhtiari" w:date="2025-10-11T22:56:00Z"/>
                <w:noProof/>
              </w:rPr>
            </w:pPr>
            <w:ins w:id="1822" w:author="Mosen Bakhtiari" w:date="2025-10-11T22:56:00Z">
              <w:r w:rsidRPr="00BA65B8">
                <w:rPr>
                  <w:noProof/>
                </w:rPr>
                <w:drawing>
                  <wp:inline distT="0" distB="0" distL="0" distR="0" wp14:anchorId="52BFD1E5" wp14:editId="23E413E9">
                    <wp:extent cx="2367815" cy="329565"/>
                    <wp:effectExtent l="0" t="0" r="0" b="0"/>
                    <wp:docPr id="613172284" name="Picture 61317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4" cstate="print">
                              <a:extLst>
                                <a:ext uri="{28A0092B-C50C-407E-A947-70E740481C1C}">
                                  <a14:useLocalDpi xmlns:a14="http://schemas.microsoft.com/office/drawing/2010/main" val="0"/>
                                </a:ext>
                              </a:extLst>
                            </a:blip>
                            <a:srcRect t="3613" r="1121" b="41337"/>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3087F02" w14:textId="77777777" w:rsidR="007A20F4" w:rsidRPr="00BA65B8" w:rsidRDefault="007A20F4" w:rsidP="003D036E">
            <w:pPr>
              <w:pStyle w:val="a"/>
              <w:rPr>
                <w:ins w:id="1823" w:author="Mosen Bakhtiari" w:date="2025-10-11T22:56:00Z"/>
                <w:noProof/>
              </w:rPr>
            </w:pPr>
            <w:ins w:id="1824" w:author="Mosen Bakhtiari" w:date="2025-10-11T22:56:00Z">
              <w:r w:rsidRPr="00BA65B8">
                <w:rPr>
                  <w:noProof/>
                </w:rPr>
                <w:drawing>
                  <wp:inline distT="0" distB="0" distL="0" distR="0" wp14:anchorId="7FDCA3B0" wp14:editId="4E80932B">
                    <wp:extent cx="2367815" cy="321945"/>
                    <wp:effectExtent l="0" t="0" r="0" b="1905"/>
                    <wp:docPr id="1545542092" name="Picture 15455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5" cstate="print">
                              <a:extLst>
                                <a:ext uri="{28A0092B-C50C-407E-A947-70E740481C1C}">
                                  <a14:useLocalDpi xmlns:a14="http://schemas.microsoft.com/office/drawing/2010/main" val="0"/>
                                </a:ext>
                              </a:extLst>
                            </a:blip>
                            <a:srcRect t="4416" r="1061" b="41774"/>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7FD39D5" w14:textId="77777777" w:rsidR="007A20F4" w:rsidRPr="00BA65B8" w:rsidRDefault="007A20F4" w:rsidP="003D036E">
            <w:pPr>
              <w:pStyle w:val="a"/>
              <w:rPr>
                <w:ins w:id="1825" w:author="Mosen Bakhtiari" w:date="2025-10-11T22:56:00Z"/>
                <w:noProof/>
              </w:rPr>
            </w:pPr>
          </w:p>
        </w:tc>
      </w:tr>
    </w:tbl>
    <w:p w14:paraId="0D6F7FB0" w14:textId="77777777" w:rsidR="007A20F4" w:rsidRDefault="007A20F4" w:rsidP="007A20F4">
      <w:pPr>
        <w:spacing w:after="0" w:line="240" w:lineRule="auto"/>
        <w:jc w:val="center"/>
        <w:rPr>
          <w:ins w:id="1826" w:author="Mosen Bakhtiari" w:date="2025-10-11T22:56:00Z"/>
          <w:rFonts w:ascii="Georgia" w:hAnsi="Georgia" w:cstheme="minorHAnsi"/>
          <w:rtl/>
        </w:rPr>
      </w:pPr>
      <w:ins w:id="1827" w:author="Mosen Bakhtiari" w:date="2025-10-11T22:56:00Z">
        <w:r w:rsidRPr="00BA65B8">
          <w:rPr>
            <w:rFonts w:ascii="Georgia" w:hAnsi="Georgia" w:cstheme="minorHAnsi"/>
          </w:rPr>
          <w:t xml:space="preserve">Fig. </w:t>
        </w:r>
        <w:r>
          <w:rPr>
            <w:rFonts w:ascii="Georgia" w:hAnsi="Georgia" w:cstheme="minorHAnsi"/>
          </w:rPr>
          <w:t>8</w:t>
        </w:r>
        <w:r w:rsidRPr="00BA65B8">
          <w:rPr>
            <w:rFonts w:ascii="Georgia" w:hAnsi="Georgia" w:cstheme="minorHAnsi"/>
          </w:rPr>
          <w:t xml:space="preserve">. Trend and seasonality components of monthly discharge trending for </w:t>
        </w:r>
        <w:r>
          <w:rPr>
            <w:rFonts w:ascii="Georgia" w:hAnsi="Georgia" w:cstheme="minorHAnsi"/>
          </w:rPr>
          <w:t>close-dam</w:t>
        </w:r>
        <w:r w:rsidRPr="00BA65B8">
          <w:rPr>
            <w:rFonts w:ascii="Georgia" w:hAnsi="Georgia" w:cstheme="minorHAnsi"/>
          </w:rPr>
          <w:t xml:space="preserve"> stations </w:t>
        </w:r>
        <w:commentRangeStart w:id="1828"/>
        <w:r w:rsidRPr="00BA65B8">
          <w:rPr>
            <w:rFonts w:ascii="Georgia" w:hAnsi="Georgia" w:cstheme="minorHAnsi"/>
          </w:rPr>
          <w:t xml:space="preserve">with trend. </w:t>
        </w:r>
        <w:commentRangeEnd w:id="1828"/>
        <w:r w:rsidRPr="00BA65B8">
          <w:rPr>
            <w:rStyle w:val="CommentReference"/>
            <w:rFonts w:ascii="Georgia" w:hAnsi="Georgia"/>
            <w:sz w:val="22"/>
            <w:szCs w:val="22"/>
            <w:rtl/>
          </w:rPr>
          <w:commentReference w:id="1828"/>
        </w:r>
      </w:ins>
    </w:p>
    <w:p w14:paraId="1EB0B225" w14:textId="77777777" w:rsidR="007A20F4" w:rsidRDefault="007A20F4" w:rsidP="001B2781">
      <w:pPr>
        <w:pBdr>
          <w:top w:val="nil"/>
          <w:left w:val="nil"/>
          <w:bottom w:val="nil"/>
          <w:right w:val="nil"/>
          <w:between w:val="nil"/>
        </w:pBdr>
        <w:spacing w:after="120" w:line="240" w:lineRule="auto"/>
        <w:jc w:val="lowKashida"/>
        <w:rPr>
          <w:ins w:id="1829" w:author="Mosen Bakhtiari" w:date="2025-10-10T23:51:00Z"/>
          <w:rFonts w:ascii="Georgia" w:hAnsi="Georgia" w:cstheme="minorHAnsi"/>
          <w:rtl/>
        </w:rPr>
      </w:pPr>
    </w:p>
    <w:p w14:paraId="5FBB6B93" w14:textId="77777777" w:rsidR="0033630E" w:rsidRPr="00BA65B8" w:rsidRDefault="0033630E" w:rsidP="0033630E">
      <w:pPr>
        <w:jc w:val="lowKashida"/>
        <w:rPr>
          <w:ins w:id="1830" w:author="Mosen Bakhtiari" w:date="2025-10-10T23:51:00Z"/>
          <w:rFonts w:ascii="Georgia" w:hAnsi="Georgia" w:cstheme="minorHAnsi"/>
          <w:noProof/>
        </w:rPr>
      </w:pPr>
    </w:p>
    <w:p w14:paraId="341ABE72" w14:textId="77777777" w:rsidR="0033630E" w:rsidRDefault="0033630E" w:rsidP="0033630E">
      <w:pPr>
        <w:rPr>
          <w:ins w:id="1831" w:author="Mosen Bakhtiari" w:date="2025-10-10T23:51: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33630E" w14:paraId="45300DEC" w14:textId="77777777" w:rsidTr="003D036E">
        <w:trPr>
          <w:trHeight w:val="2016"/>
          <w:jc w:val="center"/>
          <w:ins w:id="1832" w:author="Mosen Bakhtiari" w:date="2025-10-10T23:51:00Z"/>
        </w:trPr>
        <w:tc>
          <w:tcPr>
            <w:tcW w:w="3955" w:type="dxa"/>
            <w:vAlign w:val="center"/>
          </w:tcPr>
          <w:p w14:paraId="0108DF4E" w14:textId="77777777" w:rsidR="0033630E" w:rsidRDefault="0033630E" w:rsidP="003D036E">
            <w:pPr>
              <w:pStyle w:val="a"/>
              <w:rPr>
                <w:ins w:id="1833" w:author="Mosen Bakhtiari" w:date="2025-10-10T23:51:00Z"/>
                <w:szCs w:val="22"/>
              </w:rPr>
            </w:pPr>
            <w:ins w:id="1834" w:author="Mosen Bakhtiari" w:date="2025-10-10T23:51:00Z">
              <w:r w:rsidRPr="000D423B">
                <w:rPr>
                  <w:noProof/>
                </w:rPr>
                <w:drawing>
                  <wp:inline distT="0" distB="0" distL="0" distR="0" wp14:anchorId="3EE90125" wp14:editId="0BDDD012">
                    <wp:extent cx="2439715" cy="1045592"/>
                    <wp:effectExtent l="0" t="0" r="0" b="2540"/>
                    <wp:docPr id="1570468234" name="Picture 157046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C6B562D" w14:textId="77777777" w:rsidR="0033630E" w:rsidRDefault="0033630E" w:rsidP="003D036E">
            <w:pPr>
              <w:pStyle w:val="a"/>
              <w:rPr>
                <w:ins w:id="1835" w:author="Mosen Bakhtiari" w:date="2025-10-10T23:51:00Z"/>
                <w:szCs w:val="22"/>
              </w:rPr>
            </w:pPr>
            <w:ins w:id="1836" w:author="Mosen Bakhtiari" w:date="2025-10-10T23:51:00Z">
              <w:r w:rsidRPr="000D423B">
                <w:rPr>
                  <w:noProof/>
                </w:rPr>
                <w:drawing>
                  <wp:inline distT="0" distB="0" distL="0" distR="0" wp14:anchorId="5783FE08" wp14:editId="7DB55B49">
                    <wp:extent cx="2439715" cy="1045592"/>
                    <wp:effectExtent l="0" t="0" r="0" b="2540"/>
                    <wp:docPr id="1021531695" name="Picture 102153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CD5E7F2" w14:textId="77777777" w:rsidR="0033630E" w:rsidRDefault="0033630E" w:rsidP="003D036E">
            <w:pPr>
              <w:pStyle w:val="a"/>
              <w:rPr>
                <w:ins w:id="1837" w:author="Mosen Bakhtiari" w:date="2025-10-10T23:51:00Z"/>
                <w:szCs w:val="22"/>
              </w:rPr>
            </w:pPr>
            <w:ins w:id="1838" w:author="Mosen Bakhtiari" w:date="2025-10-10T23:51:00Z">
              <w:r w:rsidRPr="000D423B">
                <w:rPr>
                  <w:noProof/>
                </w:rPr>
                <w:drawing>
                  <wp:inline distT="0" distB="0" distL="0" distR="0" wp14:anchorId="317BEC51" wp14:editId="7A25AF5F">
                    <wp:extent cx="2439715" cy="1045592"/>
                    <wp:effectExtent l="0" t="0" r="0" b="2540"/>
                    <wp:docPr id="1457327549" name="Picture 14573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4A0B27BA" w14:textId="77777777" w:rsidTr="003D036E">
        <w:trPr>
          <w:trHeight w:val="242"/>
          <w:jc w:val="center"/>
          <w:ins w:id="1839" w:author="Mosen Bakhtiari" w:date="2025-10-10T23:51:00Z"/>
        </w:trPr>
        <w:tc>
          <w:tcPr>
            <w:tcW w:w="3955" w:type="dxa"/>
            <w:vAlign w:val="center"/>
          </w:tcPr>
          <w:p w14:paraId="5F92FCDC" w14:textId="77777777" w:rsidR="0033630E" w:rsidRPr="000D423B" w:rsidRDefault="0033630E" w:rsidP="003D036E">
            <w:pPr>
              <w:pStyle w:val="a"/>
              <w:rPr>
                <w:ins w:id="1840" w:author="Mosen Bakhtiari" w:date="2025-10-10T23:51:00Z"/>
                <w:noProof/>
              </w:rPr>
            </w:pPr>
            <w:ins w:id="1841" w:author="Mosen Bakhtiari" w:date="2025-10-10T23:51:00Z">
              <w:r w:rsidRPr="000D423B">
                <w:t>No trend</w:t>
              </w:r>
            </w:ins>
          </w:p>
        </w:tc>
        <w:tc>
          <w:tcPr>
            <w:tcW w:w="4207" w:type="dxa"/>
            <w:vAlign w:val="center"/>
          </w:tcPr>
          <w:p w14:paraId="24FB73DE" w14:textId="77777777" w:rsidR="0033630E" w:rsidRPr="000D423B" w:rsidRDefault="0033630E" w:rsidP="003D036E">
            <w:pPr>
              <w:pStyle w:val="a"/>
              <w:rPr>
                <w:ins w:id="1842" w:author="Mosen Bakhtiari" w:date="2025-10-10T23:51:00Z"/>
                <w:noProof/>
              </w:rPr>
            </w:pPr>
            <w:ins w:id="1843" w:author="Mosen Bakhtiari" w:date="2025-10-10T23:51:00Z">
              <w:r w:rsidRPr="000D423B">
                <w:t>No trend</w:t>
              </w:r>
            </w:ins>
          </w:p>
        </w:tc>
        <w:tc>
          <w:tcPr>
            <w:tcW w:w="3898" w:type="dxa"/>
            <w:vAlign w:val="center"/>
          </w:tcPr>
          <w:p w14:paraId="5D98CD5C" w14:textId="77777777" w:rsidR="0033630E" w:rsidRPr="000D423B" w:rsidRDefault="0033630E" w:rsidP="003D036E">
            <w:pPr>
              <w:pStyle w:val="a"/>
              <w:rPr>
                <w:ins w:id="1844" w:author="Mosen Bakhtiari" w:date="2025-10-10T23:51:00Z"/>
                <w:noProof/>
              </w:rPr>
            </w:pPr>
            <w:ins w:id="1845" w:author="Mosen Bakhtiari" w:date="2025-10-10T23:51:00Z">
              <w:r w:rsidRPr="000D423B">
                <w:t>Trend= decreasing, Slope= -0.0419</w:t>
              </w:r>
            </w:ins>
          </w:p>
        </w:tc>
      </w:tr>
      <w:tr w:rsidR="0033630E" w14:paraId="73C60DED" w14:textId="77777777" w:rsidTr="003D036E">
        <w:trPr>
          <w:trHeight w:val="2016"/>
          <w:jc w:val="center"/>
          <w:ins w:id="1846" w:author="Mosen Bakhtiari" w:date="2025-10-10T23:51:00Z"/>
        </w:trPr>
        <w:tc>
          <w:tcPr>
            <w:tcW w:w="3955" w:type="dxa"/>
            <w:vAlign w:val="center"/>
          </w:tcPr>
          <w:p w14:paraId="28FFD43A" w14:textId="77777777" w:rsidR="0033630E" w:rsidRDefault="0033630E" w:rsidP="003D036E">
            <w:pPr>
              <w:pStyle w:val="a"/>
              <w:rPr>
                <w:ins w:id="1847" w:author="Mosen Bakhtiari" w:date="2025-10-10T23:51:00Z"/>
                <w:szCs w:val="22"/>
              </w:rPr>
            </w:pPr>
            <w:ins w:id="1848" w:author="Mosen Bakhtiari" w:date="2025-10-10T23:51:00Z">
              <w:r w:rsidRPr="000D423B">
                <w:rPr>
                  <w:noProof/>
                </w:rPr>
                <w:drawing>
                  <wp:inline distT="0" distB="0" distL="0" distR="0" wp14:anchorId="12C5C873" wp14:editId="48A79DD9">
                    <wp:extent cx="2439715" cy="1045592"/>
                    <wp:effectExtent l="0" t="0" r="0" b="2540"/>
                    <wp:docPr id="1688507358" name="Picture 16885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97D7DBF" w14:textId="77777777" w:rsidR="0033630E" w:rsidRDefault="0033630E" w:rsidP="003D036E">
            <w:pPr>
              <w:pStyle w:val="a"/>
              <w:rPr>
                <w:ins w:id="1849" w:author="Mosen Bakhtiari" w:date="2025-10-10T23:51:00Z"/>
                <w:szCs w:val="22"/>
              </w:rPr>
            </w:pPr>
            <w:ins w:id="1850" w:author="Mosen Bakhtiari" w:date="2025-10-10T23:51:00Z">
              <w:r w:rsidRPr="000D423B">
                <w:rPr>
                  <w:noProof/>
                </w:rPr>
                <w:drawing>
                  <wp:inline distT="0" distB="0" distL="0" distR="0" wp14:anchorId="615F5EE7" wp14:editId="22C8B24A">
                    <wp:extent cx="2439715" cy="1045592"/>
                    <wp:effectExtent l="0" t="0" r="0" b="2540"/>
                    <wp:docPr id="1593787203" name="Picture 1593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E4E0FEE" w14:textId="77777777" w:rsidR="0033630E" w:rsidRDefault="0033630E" w:rsidP="003D036E">
            <w:pPr>
              <w:pStyle w:val="a"/>
              <w:rPr>
                <w:ins w:id="1851" w:author="Mosen Bakhtiari" w:date="2025-10-10T23:51:00Z"/>
                <w:szCs w:val="22"/>
              </w:rPr>
            </w:pPr>
            <w:ins w:id="1852" w:author="Mosen Bakhtiari" w:date="2025-10-10T23:51:00Z">
              <w:r w:rsidRPr="000D423B">
                <w:rPr>
                  <w:noProof/>
                </w:rPr>
                <w:drawing>
                  <wp:inline distT="0" distB="0" distL="0" distR="0" wp14:anchorId="086C89B8" wp14:editId="46EBFA3C">
                    <wp:extent cx="2439715" cy="1045592"/>
                    <wp:effectExtent l="0" t="0" r="0" b="2540"/>
                    <wp:docPr id="137205416" name="Picture 137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65514125" w14:textId="77777777" w:rsidTr="003D036E">
        <w:trPr>
          <w:trHeight w:val="144"/>
          <w:jc w:val="center"/>
          <w:ins w:id="1853" w:author="Mosen Bakhtiari" w:date="2025-10-10T23:51:00Z"/>
        </w:trPr>
        <w:tc>
          <w:tcPr>
            <w:tcW w:w="3955" w:type="dxa"/>
            <w:vAlign w:val="center"/>
          </w:tcPr>
          <w:p w14:paraId="10112F97" w14:textId="77777777" w:rsidR="0033630E" w:rsidRPr="000D423B" w:rsidRDefault="0033630E" w:rsidP="003D036E">
            <w:pPr>
              <w:pStyle w:val="a"/>
              <w:rPr>
                <w:ins w:id="1854" w:author="Mosen Bakhtiari" w:date="2025-10-10T23:51:00Z"/>
                <w:noProof/>
              </w:rPr>
            </w:pPr>
            <w:ins w:id="1855" w:author="Mosen Bakhtiari" w:date="2025-10-10T23:51:00Z">
              <w:r w:rsidRPr="000D423B">
                <w:t>No trend</w:t>
              </w:r>
            </w:ins>
          </w:p>
        </w:tc>
        <w:tc>
          <w:tcPr>
            <w:tcW w:w="4207" w:type="dxa"/>
            <w:vAlign w:val="center"/>
          </w:tcPr>
          <w:p w14:paraId="7E5B7C4F" w14:textId="77777777" w:rsidR="0033630E" w:rsidRPr="000D423B" w:rsidRDefault="0033630E" w:rsidP="003D036E">
            <w:pPr>
              <w:pStyle w:val="a"/>
              <w:rPr>
                <w:ins w:id="1856" w:author="Mosen Bakhtiari" w:date="2025-10-10T23:51:00Z"/>
                <w:noProof/>
              </w:rPr>
            </w:pPr>
            <w:ins w:id="1857" w:author="Mosen Bakhtiari" w:date="2025-10-10T23:51:00Z">
              <w:r w:rsidRPr="000D423B">
                <w:t>No trend</w:t>
              </w:r>
            </w:ins>
          </w:p>
        </w:tc>
        <w:tc>
          <w:tcPr>
            <w:tcW w:w="3898" w:type="dxa"/>
            <w:vAlign w:val="center"/>
          </w:tcPr>
          <w:p w14:paraId="16BCD558" w14:textId="77777777" w:rsidR="0033630E" w:rsidRPr="000D423B" w:rsidRDefault="0033630E" w:rsidP="003D036E">
            <w:pPr>
              <w:pStyle w:val="a"/>
              <w:rPr>
                <w:ins w:id="1858" w:author="Mosen Bakhtiari" w:date="2025-10-10T23:51:00Z"/>
                <w:noProof/>
              </w:rPr>
            </w:pPr>
            <w:ins w:id="1859" w:author="Mosen Bakhtiari" w:date="2025-10-10T23:51:00Z">
              <w:r w:rsidRPr="000D423B">
                <w:t>No trend</w:t>
              </w:r>
            </w:ins>
          </w:p>
        </w:tc>
      </w:tr>
      <w:tr w:rsidR="0033630E" w14:paraId="5DD4E967" w14:textId="77777777" w:rsidTr="003D036E">
        <w:trPr>
          <w:trHeight w:val="2016"/>
          <w:jc w:val="center"/>
          <w:ins w:id="1860" w:author="Mosen Bakhtiari" w:date="2025-10-10T23:51:00Z"/>
        </w:trPr>
        <w:tc>
          <w:tcPr>
            <w:tcW w:w="3955" w:type="dxa"/>
            <w:vAlign w:val="center"/>
          </w:tcPr>
          <w:p w14:paraId="793D20C6" w14:textId="77777777" w:rsidR="0033630E" w:rsidRDefault="0033630E" w:rsidP="003D036E">
            <w:pPr>
              <w:pStyle w:val="a"/>
              <w:rPr>
                <w:ins w:id="1861" w:author="Mosen Bakhtiari" w:date="2025-10-10T23:51:00Z"/>
                <w:szCs w:val="22"/>
              </w:rPr>
            </w:pPr>
            <w:ins w:id="1862" w:author="Mosen Bakhtiari" w:date="2025-10-10T23:51:00Z">
              <w:r w:rsidRPr="000D423B">
                <w:rPr>
                  <w:noProof/>
                </w:rPr>
                <w:lastRenderedPageBreak/>
                <w:drawing>
                  <wp:inline distT="0" distB="0" distL="0" distR="0" wp14:anchorId="65EBB7F2" wp14:editId="1EFCAB30">
                    <wp:extent cx="2439715" cy="1045592"/>
                    <wp:effectExtent l="0" t="0" r="0" b="2540"/>
                    <wp:docPr id="1400693198" name="Picture 14006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91F4131" w14:textId="77777777" w:rsidR="0033630E" w:rsidRDefault="0033630E" w:rsidP="003D036E">
            <w:pPr>
              <w:pStyle w:val="a"/>
              <w:rPr>
                <w:ins w:id="1863" w:author="Mosen Bakhtiari" w:date="2025-10-10T23:51:00Z"/>
                <w:szCs w:val="22"/>
              </w:rPr>
            </w:pPr>
            <w:ins w:id="1864" w:author="Mosen Bakhtiari" w:date="2025-10-10T23:51:00Z">
              <w:r w:rsidRPr="000D423B">
                <w:rPr>
                  <w:noProof/>
                </w:rPr>
                <w:drawing>
                  <wp:inline distT="0" distB="0" distL="0" distR="0" wp14:anchorId="5E4015F8" wp14:editId="5B97BA83">
                    <wp:extent cx="2439715" cy="1045592"/>
                    <wp:effectExtent l="0" t="0" r="0" b="2540"/>
                    <wp:docPr id="1945346521" name="Picture 19453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F14D8FA" w14:textId="77777777" w:rsidR="0033630E" w:rsidRDefault="0033630E" w:rsidP="003D036E">
            <w:pPr>
              <w:pStyle w:val="a"/>
              <w:rPr>
                <w:ins w:id="1865" w:author="Mosen Bakhtiari" w:date="2025-10-10T23:51:00Z"/>
                <w:szCs w:val="22"/>
              </w:rPr>
            </w:pPr>
            <w:ins w:id="1866" w:author="Mosen Bakhtiari" w:date="2025-10-10T23:51:00Z">
              <w:r w:rsidRPr="000D423B">
                <w:rPr>
                  <w:noProof/>
                </w:rPr>
                <w:drawing>
                  <wp:inline distT="0" distB="0" distL="0" distR="0" wp14:anchorId="66DB1140" wp14:editId="7D31A009">
                    <wp:extent cx="2439715" cy="1045592"/>
                    <wp:effectExtent l="0" t="0" r="0" b="2540"/>
                    <wp:docPr id="1881861276" name="Picture 18818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69F7C3EB" w14:textId="77777777" w:rsidTr="003D036E">
        <w:trPr>
          <w:trHeight w:val="288"/>
          <w:jc w:val="center"/>
          <w:ins w:id="1867" w:author="Mosen Bakhtiari" w:date="2025-10-10T23:51:00Z"/>
        </w:trPr>
        <w:tc>
          <w:tcPr>
            <w:tcW w:w="3955" w:type="dxa"/>
            <w:vAlign w:val="center"/>
          </w:tcPr>
          <w:p w14:paraId="4C0AF48D" w14:textId="77777777" w:rsidR="0033630E" w:rsidRPr="000D423B" w:rsidRDefault="0033630E" w:rsidP="003D036E">
            <w:pPr>
              <w:pStyle w:val="a"/>
              <w:rPr>
                <w:ins w:id="1868" w:author="Mosen Bakhtiari" w:date="2025-10-10T23:51:00Z"/>
                <w:noProof/>
              </w:rPr>
            </w:pPr>
            <w:ins w:id="1869" w:author="Mosen Bakhtiari" w:date="2025-10-10T23:51:00Z">
              <w:r w:rsidRPr="000D423B">
                <w:t>Trend= decreasing, Slope= -0.060</w:t>
              </w:r>
            </w:ins>
          </w:p>
        </w:tc>
        <w:tc>
          <w:tcPr>
            <w:tcW w:w="4207" w:type="dxa"/>
            <w:vAlign w:val="center"/>
          </w:tcPr>
          <w:p w14:paraId="5B54A0C9" w14:textId="77777777" w:rsidR="0033630E" w:rsidRPr="000D423B" w:rsidRDefault="0033630E" w:rsidP="003D036E">
            <w:pPr>
              <w:pStyle w:val="a"/>
              <w:rPr>
                <w:ins w:id="1870" w:author="Mosen Bakhtiari" w:date="2025-10-10T23:51:00Z"/>
                <w:noProof/>
              </w:rPr>
            </w:pPr>
            <w:ins w:id="1871" w:author="Mosen Bakhtiari" w:date="2025-10-10T23:51:00Z">
              <w:r w:rsidRPr="000D423B">
                <w:t>No trend</w:t>
              </w:r>
            </w:ins>
          </w:p>
        </w:tc>
        <w:tc>
          <w:tcPr>
            <w:tcW w:w="3898" w:type="dxa"/>
            <w:vAlign w:val="center"/>
          </w:tcPr>
          <w:p w14:paraId="58A91782" w14:textId="77777777" w:rsidR="0033630E" w:rsidRPr="000D423B" w:rsidRDefault="0033630E" w:rsidP="003D036E">
            <w:pPr>
              <w:pStyle w:val="a"/>
              <w:rPr>
                <w:ins w:id="1872" w:author="Mosen Bakhtiari" w:date="2025-10-10T23:51:00Z"/>
                <w:noProof/>
              </w:rPr>
            </w:pPr>
            <w:ins w:id="1873" w:author="Mosen Bakhtiari" w:date="2025-10-10T23:51:00Z">
              <w:r w:rsidRPr="000D423B">
                <w:t>No trend</w:t>
              </w:r>
            </w:ins>
          </w:p>
        </w:tc>
      </w:tr>
      <w:tr w:rsidR="0033630E" w14:paraId="4A80D45C" w14:textId="77777777" w:rsidTr="003D036E">
        <w:trPr>
          <w:trHeight w:val="2016"/>
          <w:jc w:val="center"/>
          <w:ins w:id="1874" w:author="Mosen Bakhtiari" w:date="2025-10-10T23:51:00Z"/>
        </w:trPr>
        <w:tc>
          <w:tcPr>
            <w:tcW w:w="3955" w:type="dxa"/>
            <w:vAlign w:val="center"/>
          </w:tcPr>
          <w:p w14:paraId="61240B93" w14:textId="77777777" w:rsidR="0033630E" w:rsidRDefault="0033630E" w:rsidP="003D036E">
            <w:pPr>
              <w:pStyle w:val="a"/>
              <w:rPr>
                <w:ins w:id="1875" w:author="Mosen Bakhtiari" w:date="2025-10-10T23:51:00Z"/>
                <w:szCs w:val="22"/>
              </w:rPr>
            </w:pPr>
            <w:ins w:id="1876" w:author="Mosen Bakhtiari" w:date="2025-10-10T23:51:00Z">
              <w:r w:rsidRPr="000D423B">
                <w:rPr>
                  <w:noProof/>
                </w:rPr>
                <w:drawing>
                  <wp:inline distT="0" distB="0" distL="0" distR="0" wp14:anchorId="73D566A9" wp14:editId="5CD06917">
                    <wp:extent cx="2439715" cy="1045592"/>
                    <wp:effectExtent l="0" t="0" r="0" b="2540"/>
                    <wp:docPr id="38554831" name="Picture 385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EDCF43F" w14:textId="77777777" w:rsidR="0033630E" w:rsidRDefault="0033630E" w:rsidP="003D036E">
            <w:pPr>
              <w:pStyle w:val="a"/>
              <w:rPr>
                <w:ins w:id="1877" w:author="Mosen Bakhtiari" w:date="2025-10-10T23:51:00Z"/>
                <w:szCs w:val="22"/>
              </w:rPr>
            </w:pPr>
            <w:ins w:id="1878" w:author="Mosen Bakhtiari" w:date="2025-10-10T23:51:00Z">
              <w:r w:rsidRPr="000D423B">
                <w:rPr>
                  <w:noProof/>
                </w:rPr>
                <w:drawing>
                  <wp:inline distT="0" distB="0" distL="0" distR="0" wp14:anchorId="425C6F65" wp14:editId="6F2A5FF0">
                    <wp:extent cx="2439715" cy="1045592"/>
                    <wp:effectExtent l="0" t="0" r="0" b="2540"/>
                    <wp:docPr id="1582939000" name="Picture 15829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D92F9AA" w14:textId="77777777" w:rsidR="0033630E" w:rsidRDefault="0033630E" w:rsidP="003D036E">
            <w:pPr>
              <w:pStyle w:val="a"/>
              <w:rPr>
                <w:ins w:id="1879" w:author="Mosen Bakhtiari" w:date="2025-10-10T23:51:00Z"/>
                <w:szCs w:val="22"/>
              </w:rPr>
            </w:pPr>
            <w:ins w:id="1880" w:author="Mosen Bakhtiari" w:date="2025-10-10T23:51:00Z">
              <w:r w:rsidRPr="000D423B">
                <w:rPr>
                  <w:noProof/>
                </w:rPr>
                <w:drawing>
                  <wp:inline distT="0" distB="0" distL="0" distR="0" wp14:anchorId="47AF69C1" wp14:editId="2F78FCC9">
                    <wp:extent cx="2439715" cy="1045592"/>
                    <wp:effectExtent l="0" t="0" r="0" b="2540"/>
                    <wp:docPr id="898172660" name="Picture 8981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0C71B78B" w14:textId="77777777" w:rsidTr="003D036E">
        <w:trPr>
          <w:trHeight w:val="144"/>
          <w:jc w:val="center"/>
          <w:ins w:id="1881" w:author="Mosen Bakhtiari" w:date="2025-10-10T23:51:00Z"/>
        </w:trPr>
        <w:tc>
          <w:tcPr>
            <w:tcW w:w="3955" w:type="dxa"/>
            <w:vAlign w:val="center"/>
          </w:tcPr>
          <w:p w14:paraId="4B5FB2F3" w14:textId="77777777" w:rsidR="0033630E" w:rsidRPr="000D423B" w:rsidRDefault="0033630E" w:rsidP="003D036E">
            <w:pPr>
              <w:pStyle w:val="a"/>
              <w:rPr>
                <w:ins w:id="1882" w:author="Mosen Bakhtiari" w:date="2025-10-10T23:51:00Z"/>
                <w:noProof/>
              </w:rPr>
            </w:pPr>
            <w:ins w:id="1883" w:author="Mosen Bakhtiari" w:date="2025-10-10T23:51:00Z">
              <w:r w:rsidRPr="000D423B">
                <w:t>No trend</w:t>
              </w:r>
            </w:ins>
          </w:p>
        </w:tc>
        <w:tc>
          <w:tcPr>
            <w:tcW w:w="4207" w:type="dxa"/>
            <w:vAlign w:val="center"/>
          </w:tcPr>
          <w:p w14:paraId="3160F2D7" w14:textId="77777777" w:rsidR="0033630E" w:rsidRPr="000D423B" w:rsidRDefault="0033630E" w:rsidP="003D036E">
            <w:pPr>
              <w:pStyle w:val="a"/>
              <w:rPr>
                <w:ins w:id="1884" w:author="Mosen Bakhtiari" w:date="2025-10-10T23:51:00Z"/>
                <w:noProof/>
              </w:rPr>
            </w:pPr>
            <w:ins w:id="1885" w:author="Mosen Bakhtiari" w:date="2025-10-10T23:51:00Z">
              <w:r w:rsidRPr="000D423B">
                <w:t>No trend</w:t>
              </w:r>
            </w:ins>
          </w:p>
        </w:tc>
        <w:tc>
          <w:tcPr>
            <w:tcW w:w="3898" w:type="dxa"/>
            <w:vAlign w:val="center"/>
          </w:tcPr>
          <w:p w14:paraId="6F50DE6C" w14:textId="77777777" w:rsidR="0033630E" w:rsidRPr="000D423B" w:rsidRDefault="0033630E" w:rsidP="003D036E">
            <w:pPr>
              <w:pStyle w:val="a"/>
              <w:rPr>
                <w:ins w:id="1886" w:author="Mosen Bakhtiari" w:date="2025-10-10T23:51:00Z"/>
                <w:noProof/>
              </w:rPr>
            </w:pPr>
            <w:ins w:id="1887" w:author="Mosen Bakhtiari" w:date="2025-10-10T23:51:00Z">
              <w:r w:rsidRPr="000D423B">
                <w:t>No trend</w:t>
              </w:r>
            </w:ins>
          </w:p>
        </w:tc>
      </w:tr>
    </w:tbl>
    <w:p w14:paraId="019B0EF7" w14:textId="77777777" w:rsidR="0033630E" w:rsidRPr="002E702C" w:rsidRDefault="0033630E" w:rsidP="0033630E">
      <w:pPr>
        <w:spacing w:after="0" w:line="240" w:lineRule="auto"/>
        <w:jc w:val="center"/>
        <w:rPr>
          <w:ins w:id="1888" w:author="Mosen Bakhtiari" w:date="2025-10-10T23:51:00Z"/>
          <w:rFonts w:ascii="Georgia" w:hAnsi="Georgia" w:cstheme="minorHAnsi"/>
          <w:sz w:val="24"/>
          <w:szCs w:val="24"/>
        </w:rPr>
      </w:pPr>
      <w:ins w:id="1889" w:author="Mosen Bakhtiari" w:date="2025-10-10T23:51:00Z">
        <w:r>
          <w:rPr>
            <w:rFonts w:ascii="Georgia" w:hAnsi="Georgia" w:cstheme="minorHAnsi"/>
          </w:rPr>
          <w:tab/>
        </w:r>
        <w:r w:rsidRPr="002E702C">
          <w:rPr>
            <w:rFonts w:ascii="Georgia" w:hAnsi="Georgia" w:cstheme="minorHAnsi"/>
            <w:sz w:val="24"/>
            <w:szCs w:val="24"/>
          </w:rPr>
          <w:t xml:space="preserve">Fig. </w:t>
        </w:r>
        <w:r>
          <w:rPr>
            <w:rFonts w:ascii="Georgia" w:hAnsi="Georgia" w:cstheme="minorHAnsi"/>
            <w:sz w:val="24"/>
            <w:szCs w:val="24"/>
          </w:rPr>
          <w:t>9</w:t>
        </w:r>
        <w:r w:rsidRPr="002E702C">
          <w:rPr>
            <w:rFonts w:ascii="Georgia" w:hAnsi="Georgia" w:cstheme="minorHAnsi"/>
            <w:sz w:val="24"/>
            <w:szCs w:val="24"/>
          </w:rPr>
          <w:t xml:space="preserve">. The monthly discharge trend of the </w:t>
        </w:r>
        <w:r>
          <w:rPr>
            <w:rFonts w:ascii="Georgia" w:hAnsi="Georgia" w:cstheme="minorHAnsi"/>
            <w:sz w:val="24"/>
            <w:szCs w:val="24"/>
          </w:rPr>
          <w:t>close</w:t>
        </w:r>
        <w:r w:rsidRPr="002E702C">
          <w:rPr>
            <w:rFonts w:ascii="Georgia" w:hAnsi="Georgia" w:cstheme="minorHAnsi"/>
            <w:sz w:val="24"/>
            <w:szCs w:val="24"/>
          </w:rPr>
          <w:t>-dam stations during 1979 to the year of dam construction.</w:t>
        </w:r>
      </w:ins>
    </w:p>
    <w:p w14:paraId="3499C770" w14:textId="77777777" w:rsidR="0033630E" w:rsidRDefault="0033630E" w:rsidP="0033630E">
      <w:pPr>
        <w:tabs>
          <w:tab w:val="left" w:pos="3594"/>
        </w:tabs>
        <w:rPr>
          <w:ins w:id="1890" w:author="Mosen Bakhtiari" w:date="2025-10-10T23:51:00Z"/>
          <w:rFonts w:ascii="Georgia" w:hAnsi="Georgia" w:cstheme="minorHAnsi"/>
        </w:rPr>
      </w:pPr>
    </w:p>
    <w:tbl>
      <w:tblPr>
        <w:tblStyle w:val="TableGrid"/>
        <w:tblW w:w="8162" w:type="dxa"/>
        <w:jc w:val="center"/>
        <w:tblLayout w:type="fixed"/>
        <w:tblLook w:val="04A0" w:firstRow="1" w:lastRow="0" w:firstColumn="1" w:lastColumn="0" w:noHBand="0" w:noVBand="1"/>
      </w:tblPr>
      <w:tblGrid>
        <w:gridCol w:w="3955"/>
        <w:gridCol w:w="4207"/>
      </w:tblGrid>
      <w:tr w:rsidR="0033630E" w14:paraId="27F3C22C" w14:textId="77777777" w:rsidTr="003D036E">
        <w:trPr>
          <w:trHeight w:val="1440"/>
          <w:jc w:val="center"/>
          <w:ins w:id="1891" w:author="Mosen Bakhtiari" w:date="2025-10-10T23:51:00Z"/>
        </w:trPr>
        <w:tc>
          <w:tcPr>
            <w:tcW w:w="3955" w:type="dxa"/>
            <w:vAlign w:val="center"/>
          </w:tcPr>
          <w:p w14:paraId="0A84E5E3" w14:textId="77777777" w:rsidR="0033630E" w:rsidRDefault="0033630E" w:rsidP="003D036E">
            <w:pPr>
              <w:pStyle w:val="a"/>
              <w:rPr>
                <w:ins w:id="1892" w:author="Mosen Bakhtiari" w:date="2025-10-10T23:51:00Z"/>
                <w:szCs w:val="22"/>
              </w:rPr>
            </w:pPr>
            <w:ins w:id="1893" w:author="Mosen Bakhtiari" w:date="2025-10-10T23:51:00Z">
              <w:r w:rsidRPr="003A3611">
                <w:rPr>
                  <w:noProof/>
                </w:rPr>
                <w:drawing>
                  <wp:inline distT="0" distB="0" distL="0" distR="0" wp14:anchorId="4F868588" wp14:editId="76BD9C6D">
                    <wp:extent cx="2467511" cy="616877"/>
                    <wp:effectExtent l="0" t="0" r="0" b="0"/>
                    <wp:docPr id="996537641" name="Picture 9965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773FE69" w14:textId="77777777" w:rsidR="0033630E" w:rsidRDefault="0033630E" w:rsidP="003D036E">
            <w:pPr>
              <w:pStyle w:val="a"/>
              <w:rPr>
                <w:ins w:id="1894" w:author="Mosen Bakhtiari" w:date="2025-10-10T23:51:00Z"/>
                <w:szCs w:val="22"/>
              </w:rPr>
            </w:pPr>
            <w:ins w:id="1895" w:author="Mosen Bakhtiari" w:date="2025-10-10T23:51:00Z">
              <w:r w:rsidRPr="003A3611">
                <w:rPr>
                  <w:noProof/>
                </w:rPr>
                <w:drawing>
                  <wp:inline distT="0" distB="0" distL="0" distR="0" wp14:anchorId="6327029F" wp14:editId="6A9C85DF">
                    <wp:extent cx="2656064" cy="664015"/>
                    <wp:effectExtent l="0" t="0" r="0" b="3175"/>
                    <wp:docPr id="2024395297" name="Picture 20243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124F79B6" w14:textId="77777777" w:rsidTr="003D036E">
        <w:trPr>
          <w:trHeight w:val="720"/>
          <w:jc w:val="center"/>
          <w:ins w:id="1896" w:author="Mosen Bakhtiari" w:date="2025-10-10T23:51:00Z"/>
        </w:trPr>
        <w:tc>
          <w:tcPr>
            <w:tcW w:w="3955" w:type="dxa"/>
            <w:vAlign w:val="center"/>
          </w:tcPr>
          <w:p w14:paraId="4D6CE0C5" w14:textId="77777777" w:rsidR="0033630E" w:rsidRPr="00BA65B8" w:rsidRDefault="0033630E" w:rsidP="003D036E">
            <w:pPr>
              <w:pStyle w:val="a"/>
              <w:rPr>
                <w:ins w:id="1897" w:author="Mosen Bakhtiari" w:date="2025-10-10T23:51:00Z"/>
                <w:noProof/>
              </w:rPr>
            </w:pPr>
            <w:ins w:id="1898" w:author="Mosen Bakhtiari" w:date="2025-10-10T23:51:00Z">
              <w:r w:rsidRPr="003A3611">
                <w:rPr>
                  <w:noProof/>
                </w:rPr>
                <w:drawing>
                  <wp:inline distT="0" distB="0" distL="0" distR="0" wp14:anchorId="11C89C5F" wp14:editId="5823B29D">
                    <wp:extent cx="2346960" cy="327322"/>
                    <wp:effectExtent l="0" t="0" r="0" b="0"/>
                    <wp:docPr id="1133144299" name="Picture 113314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157" cstate="print">
                              <a:extLst>
                                <a:ext uri="{28A0092B-C50C-407E-A947-70E740481C1C}">
                                  <a14:useLocalDpi xmlns:a14="http://schemas.microsoft.com/office/drawing/2010/main" val="0"/>
                                </a:ext>
                              </a:extLst>
                            </a:blip>
                            <a:srcRect t="4676" r="4791" b="42209"/>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64F7D266" w14:textId="77777777" w:rsidR="0033630E" w:rsidRPr="00BA65B8" w:rsidRDefault="0033630E" w:rsidP="003D036E">
            <w:pPr>
              <w:pStyle w:val="a"/>
              <w:rPr>
                <w:ins w:id="1899" w:author="Mosen Bakhtiari" w:date="2025-10-10T23:51:00Z"/>
                <w:noProof/>
              </w:rPr>
            </w:pPr>
            <w:ins w:id="1900" w:author="Mosen Bakhtiari" w:date="2025-10-10T23:51:00Z">
              <w:r w:rsidRPr="003A3611">
                <w:rPr>
                  <w:noProof/>
                </w:rPr>
                <w:drawing>
                  <wp:inline distT="0" distB="0" distL="0" distR="0" wp14:anchorId="6C882386" wp14:editId="3DC7BA80">
                    <wp:extent cx="2536215" cy="344769"/>
                    <wp:effectExtent l="0" t="0" r="0" b="0"/>
                    <wp:docPr id="1562978890" name="Picture 15629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9" cstate="print">
                              <a:extLst>
                                <a:ext uri="{28A0092B-C50C-407E-A947-70E740481C1C}">
                                  <a14:useLocalDpi xmlns:a14="http://schemas.microsoft.com/office/drawing/2010/main" val="0"/>
                                </a:ext>
                              </a:extLst>
                            </a:blip>
                            <a:srcRect l="1" t="4356" r="1376" b="42017"/>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0DFCE8C0" w14:textId="77777777" w:rsidR="0033630E" w:rsidRDefault="0033630E" w:rsidP="0033630E">
      <w:pPr>
        <w:jc w:val="center"/>
        <w:rPr>
          <w:ins w:id="1901" w:author="Mosen Bakhtiari" w:date="2025-10-10T23:51:00Z"/>
          <w:rFonts w:ascii="Georgia" w:hAnsi="Georgia" w:cstheme="minorHAnsi"/>
        </w:rPr>
      </w:pPr>
      <w:ins w:id="1902" w:author="Mosen Bakhtiari" w:date="2025-10-10T23:51:00Z">
        <w:r w:rsidRPr="003F3432">
          <w:rPr>
            <w:rFonts w:ascii="Georgia" w:hAnsi="Georgia" w:cstheme="minorHAnsi"/>
          </w:rPr>
          <w:t xml:space="preserve">Fig. </w:t>
        </w:r>
        <w:r>
          <w:rPr>
            <w:rFonts w:ascii="Georgia" w:hAnsi="Georgia" w:cstheme="minorHAnsi"/>
          </w:rPr>
          <w:t>10</w:t>
        </w:r>
        <w:r w:rsidRPr="003F3432">
          <w:rPr>
            <w:rFonts w:ascii="Georgia" w:hAnsi="Georgia" w:cstheme="minorHAnsi"/>
          </w:rPr>
          <w:t xml:space="preserve">. Trend and seasonality components of monthly discharge trending for </w:t>
        </w:r>
        <w:r>
          <w:rPr>
            <w:rFonts w:ascii="Georgia" w:hAnsi="Georgia" w:cstheme="minorHAnsi"/>
          </w:rPr>
          <w:t>close</w:t>
        </w:r>
        <w:r w:rsidRPr="003F3432">
          <w:rPr>
            <w:rFonts w:ascii="Georgia" w:hAnsi="Georgia" w:cstheme="minorHAnsi"/>
          </w:rPr>
          <w:t>-dam stations with trend during 1979 to the year of dam construction</w:t>
        </w:r>
      </w:ins>
    </w:p>
    <w:p w14:paraId="3A79D8FB" w14:textId="77777777" w:rsidR="0033630E" w:rsidRDefault="0033630E" w:rsidP="0033630E">
      <w:pPr>
        <w:tabs>
          <w:tab w:val="center" w:pos="4680"/>
        </w:tabs>
        <w:rPr>
          <w:ins w:id="1903" w:author="Mosen Bakhtiari" w:date="2025-10-10T23:51:00Z"/>
          <w:rFonts w:ascii="Georgia" w:hAnsi="Georgia" w:cstheme="minorHAnsi"/>
        </w:rPr>
      </w:pPr>
    </w:p>
    <w:p w14:paraId="6F85D6BE" w14:textId="77777777" w:rsidR="0033630E" w:rsidRDefault="0033630E" w:rsidP="0033630E">
      <w:pPr>
        <w:rPr>
          <w:ins w:id="1904" w:author="Mosen Bakhtiari" w:date="2025-10-10T23:51:00Z"/>
          <w:rFonts w:ascii="Georgia" w:hAnsi="Georgia" w:cstheme="minorHAnsi"/>
        </w:rPr>
      </w:pPr>
    </w:p>
    <w:p w14:paraId="7C8C34C0" w14:textId="77777777" w:rsidR="0033630E" w:rsidRDefault="0033630E" w:rsidP="0033630E">
      <w:pPr>
        <w:rPr>
          <w:ins w:id="1905" w:author="Mosen Bakhtiari" w:date="2025-10-10T23:51:00Z"/>
          <w:rFonts w:ascii="Georgia" w:hAnsi="Georgia" w:cstheme="minorHAnsi"/>
        </w:rPr>
      </w:pPr>
    </w:p>
    <w:p w14:paraId="29D0A229" w14:textId="77777777" w:rsidR="0033630E" w:rsidRPr="00BA65B8" w:rsidRDefault="0033630E" w:rsidP="0033630E">
      <w:pPr>
        <w:spacing w:after="240" w:line="240" w:lineRule="auto"/>
        <w:jc w:val="center"/>
        <w:rPr>
          <w:ins w:id="1906" w:author="Mosen Bakhtiari" w:date="2025-10-10T23:51:00Z"/>
          <w:rFonts w:ascii="Georgia" w:hAnsi="Georgia" w:cstheme="minorHAnsi"/>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33630E" w14:paraId="22850CCE" w14:textId="77777777" w:rsidTr="003D036E">
        <w:trPr>
          <w:trHeight w:val="2016"/>
          <w:jc w:val="center"/>
          <w:ins w:id="1907" w:author="Mosen Bakhtiari" w:date="2025-10-10T23:51:00Z"/>
        </w:trPr>
        <w:tc>
          <w:tcPr>
            <w:tcW w:w="3955" w:type="dxa"/>
            <w:vAlign w:val="center"/>
          </w:tcPr>
          <w:p w14:paraId="43E9D4D6" w14:textId="77777777" w:rsidR="0033630E" w:rsidRDefault="0033630E" w:rsidP="003D036E">
            <w:pPr>
              <w:pStyle w:val="a"/>
              <w:rPr>
                <w:ins w:id="1908" w:author="Mosen Bakhtiari" w:date="2025-10-10T23:51:00Z"/>
                <w:szCs w:val="22"/>
              </w:rPr>
            </w:pPr>
            <w:ins w:id="1909" w:author="Mosen Bakhtiari" w:date="2025-10-10T23:51:00Z">
              <w:r w:rsidRPr="000D423B">
                <w:rPr>
                  <w:noProof/>
                </w:rPr>
                <w:drawing>
                  <wp:inline distT="0" distB="0" distL="0" distR="0" wp14:anchorId="324A8CDA" wp14:editId="710A648E">
                    <wp:extent cx="2429372" cy="1083449"/>
                    <wp:effectExtent l="0" t="0" r="9525" b="2540"/>
                    <wp:docPr id="1042070083" name="Picture 10420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3903"/>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C96FCB1" w14:textId="77777777" w:rsidR="0033630E" w:rsidRDefault="0033630E" w:rsidP="003D036E">
            <w:pPr>
              <w:pStyle w:val="a"/>
              <w:rPr>
                <w:ins w:id="1910" w:author="Mosen Bakhtiari" w:date="2025-10-10T23:51:00Z"/>
                <w:szCs w:val="22"/>
              </w:rPr>
            </w:pPr>
            <w:ins w:id="1911" w:author="Mosen Bakhtiari" w:date="2025-10-10T23:51:00Z">
              <w:r w:rsidRPr="000D423B">
                <w:rPr>
                  <w:noProof/>
                </w:rPr>
                <w:drawing>
                  <wp:inline distT="0" distB="0" distL="0" distR="0" wp14:anchorId="36C081DD" wp14:editId="1242D2E1">
                    <wp:extent cx="2584437" cy="1152605"/>
                    <wp:effectExtent l="0" t="0" r="6985" b="0"/>
                    <wp:docPr id="744873831" name="Picture 7448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3903"/>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769022B" w14:textId="77777777" w:rsidR="0033630E" w:rsidRDefault="0033630E" w:rsidP="003D036E">
            <w:pPr>
              <w:pStyle w:val="a"/>
              <w:rPr>
                <w:ins w:id="1912" w:author="Mosen Bakhtiari" w:date="2025-10-10T23:51:00Z"/>
                <w:szCs w:val="22"/>
              </w:rPr>
            </w:pPr>
            <w:ins w:id="1913" w:author="Mosen Bakhtiari" w:date="2025-10-10T23:51:00Z">
              <w:r w:rsidRPr="000D423B">
                <w:rPr>
                  <w:noProof/>
                </w:rPr>
                <w:drawing>
                  <wp:inline distT="0" distB="0" distL="0" distR="0" wp14:anchorId="28A0C22E" wp14:editId="3A461A48">
                    <wp:extent cx="2455137" cy="1098737"/>
                    <wp:effectExtent l="0" t="0" r="2540" b="6350"/>
                    <wp:docPr id="1524523084" name="Picture 15245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4235"/>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5772B032" w14:textId="77777777" w:rsidTr="003D036E">
        <w:trPr>
          <w:trHeight w:val="144"/>
          <w:jc w:val="center"/>
          <w:ins w:id="1914" w:author="Mosen Bakhtiari" w:date="2025-10-10T23:51:00Z"/>
        </w:trPr>
        <w:tc>
          <w:tcPr>
            <w:tcW w:w="3955" w:type="dxa"/>
            <w:tcBorders>
              <w:top w:val="nil"/>
              <w:left w:val="nil"/>
              <w:bottom w:val="nil"/>
              <w:right w:val="nil"/>
            </w:tcBorders>
            <w:vAlign w:val="center"/>
          </w:tcPr>
          <w:p w14:paraId="654904DD" w14:textId="77777777" w:rsidR="0033630E" w:rsidRPr="000D423B" w:rsidRDefault="0033630E" w:rsidP="003D036E">
            <w:pPr>
              <w:pStyle w:val="a"/>
              <w:rPr>
                <w:ins w:id="1915" w:author="Mosen Bakhtiari" w:date="2025-10-10T23:51:00Z"/>
                <w:noProof/>
              </w:rPr>
            </w:pPr>
            <w:ins w:id="1916" w:author="Mosen Bakhtiari" w:date="2025-10-10T23:51:00Z">
              <w:r w:rsidRPr="00BA65B8">
                <w:t>Trend= decreasing, Slope= -0.2234</w:t>
              </w:r>
            </w:ins>
          </w:p>
        </w:tc>
        <w:tc>
          <w:tcPr>
            <w:tcW w:w="4207" w:type="dxa"/>
            <w:tcBorders>
              <w:top w:val="nil"/>
              <w:left w:val="nil"/>
              <w:bottom w:val="nil"/>
              <w:right w:val="nil"/>
            </w:tcBorders>
            <w:vAlign w:val="center"/>
          </w:tcPr>
          <w:p w14:paraId="3D4C7DCF" w14:textId="77777777" w:rsidR="0033630E" w:rsidRPr="000D423B" w:rsidRDefault="0033630E" w:rsidP="003D036E">
            <w:pPr>
              <w:pStyle w:val="a"/>
              <w:rPr>
                <w:ins w:id="1917" w:author="Mosen Bakhtiari" w:date="2025-10-10T23:51:00Z"/>
                <w:noProof/>
              </w:rPr>
            </w:pPr>
            <w:ins w:id="1918" w:author="Mosen Bakhtiari" w:date="2025-10-10T23:51:00Z">
              <w:r w:rsidRPr="00BA65B8">
                <w:t>Trend= decreasing, Slope= -0.0525</w:t>
              </w:r>
            </w:ins>
          </w:p>
        </w:tc>
        <w:tc>
          <w:tcPr>
            <w:tcW w:w="3898" w:type="dxa"/>
            <w:tcBorders>
              <w:top w:val="nil"/>
              <w:left w:val="nil"/>
              <w:bottom w:val="nil"/>
              <w:right w:val="nil"/>
            </w:tcBorders>
            <w:vAlign w:val="center"/>
          </w:tcPr>
          <w:p w14:paraId="3A833AC7" w14:textId="77777777" w:rsidR="0033630E" w:rsidRPr="000D423B" w:rsidRDefault="0033630E" w:rsidP="003D036E">
            <w:pPr>
              <w:pStyle w:val="a"/>
              <w:rPr>
                <w:ins w:id="1919" w:author="Mosen Bakhtiari" w:date="2025-10-10T23:51:00Z"/>
                <w:noProof/>
              </w:rPr>
            </w:pPr>
            <w:ins w:id="1920" w:author="Mosen Bakhtiari" w:date="2025-10-10T23:51:00Z">
              <w:r w:rsidRPr="002B632D">
                <w:t>No trend</w:t>
              </w:r>
            </w:ins>
          </w:p>
        </w:tc>
      </w:tr>
      <w:tr w:rsidR="0033630E" w14:paraId="63E4BBD2" w14:textId="77777777" w:rsidTr="003D036E">
        <w:trPr>
          <w:trHeight w:val="2016"/>
          <w:jc w:val="center"/>
          <w:ins w:id="1921" w:author="Mosen Bakhtiari" w:date="2025-10-10T23:51:00Z"/>
        </w:trPr>
        <w:tc>
          <w:tcPr>
            <w:tcW w:w="3955" w:type="dxa"/>
            <w:vAlign w:val="center"/>
          </w:tcPr>
          <w:p w14:paraId="65DE4813" w14:textId="77777777" w:rsidR="0033630E" w:rsidRDefault="0033630E" w:rsidP="003D036E">
            <w:pPr>
              <w:pStyle w:val="a"/>
              <w:rPr>
                <w:ins w:id="1922" w:author="Mosen Bakhtiari" w:date="2025-10-10T23:51:00Z"/>
                <w:szCs w:val="22"/>
              </w:rPr>
            </w:pPr>
            <w:ins w:id="1923" w:author="Mosen Bakhtiari" w:date="2025-10-10T23:51:00Z">
              <w:r w:rsidRPr="000D423B">
                <w:rPr>
                  <w:noProof/>
                </w:rPr>
                <w:lastRenderedPageBreak/>
                <w:drawing>
                  <wp:inline distT="0" distB="0" distL="0" distR="0" wp14:anchorId="2E6AFF25" wp14:editId="59CAF0C0">
                    <wp:extent cx="2402765" cy="1068081"/>
                    <wp:effectExtent l="0" t="0" r="0" b="0"/>
                    <wp:docPr id="494450346" name="Picture 4944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3588"/>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B7FFFE9" w14:textId="77777777" w:rsidR="0033630E" w:rsidRDefault="0033630E" w:rsidP="003D036E">
            <w:pPr>
              <w:pStyle w:val="a"/>
              <w:rPr>
                <w:ins w:id="1924" w:author="Mosen Bakhtiari" w:date="2025-10-10T23:51:00Z"/>
                <w:szCs w:val="22"/>
              </w:rPr>
            </w:pPr>
            <w:ins w:id="1925" w:author="Mosen Bakhtiari" w:date="2025-10-10T23:51:00Z">
              <w:r w:rsidRPr="000D423B">
                <w:rPr>
                  <w:noProof/>
                </w:rPr>
                <w:drawing>
                  <wp:inline distT="0" distB="0" distL="0" distR="0" wp14:anchorId="5982EC6F" wp14:editId="0EB553BD">
                    <wp:extent cx="2558339" cy="1137237"/>
                    <wp:effectExtent l="0" t="0" r="0" b="6350"/>
                    <wp:docPr id="2140178595" name="Picture 21401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588"/>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18893C8D" w14:textId="77777777" w:rsidR="0033630E" w:rsidRDefault="0033630E" w:rsidP="003D036E">
            <w:pPr>
              <w:pStyle w:val="a"/>
              <w:rPr>
                <w:ins w:id="1926" w:author="Mosen Bakhtiari" w:date="2025-10-10T23:51:00Z"/>
                <w:szCs w:val="22"/>
              </w:rPr>
            </w:pPr>
            <w:ins w:id="1927" w:author="Mosen Bakhtiari" w:date="2025-10-10T23:51:00Z">
              <w:r w:rsidRPr="000D423B">
                <w:rPr>
                  <w:noProof/>
                </w:rPr>
                <w:drawing>
                  <wp:inline distT="0" distB="0" distL="0" distR="0" wp14:anchorId="5D5A4556" wp14:editId="6B22DF9D">
                    <wp:extent cx="2404233" cy="1075765"/>
                    <wp:effectExtent l="0" t="0" r="0" b="0"/>
                    <wp:docPr id="507520308" name="Picture 5075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4218"/>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41F41169" w14:textId="77777777" w:rsidTr="003D036E">
        <w:trPr>
          <w:trHeight w:val="144"/>
          <w:jc w:val="center"/>
          <w:ins w:id="1928" w:author="Mosen Bakhtiari" w:date="2025-10-10T23:51:00Z"/>
        </w:trPr>
        <w:tc>
          <w:tcPr>
            <w:tcW w:w="3955" w:type="dxa"/>
            <w:vAlign w:val="center"/>
          </w:tcPr>
          <w:p w14:paraId="590655E2" w14:textId="77777777" w:rsidR="0033630E" w:rsidRPr="000D423B" w:rsidRDefault="0033630E" w:rsidP="003D036E">
            <w:pPr>
              <w:pStyle w:val="a"/>
              <w:rPr>
                <w:ins w:id="1929" w:author="Mosen Bakhtiari" w:date="2025-10-10T23:51:00Z"/>
                <w:noProof/>
              </w:rPr>
            </w:pPr>
            <w:ins w:id="1930" w:author="Mosen Bakhtiari" w:date="2025-10-10T23:51:00Z">
              <w:r w:rsidRPr="002B632D">
                <w:rPr>
                  <w:noProof/>
                </w:rPr>
                <w:t>No trend</w:t>
              </w:r>
            </w:ins>
          </w:p>
        </w:tc>
        <w:tc>
          <w:tcPr>
            <w:tcW w:w="4207" w:type="dxa"/>
            <w:vAlign w:val="center"/>
          </w:tcPr>
          <w:p w14:paraId="63199CD6" w14:textId="77777777" w:rsidR="0033630E" w:rsidRPr="000D423B" w:rsidDel="00323F7A" w:rsidRDefault="0033630E" w:rsidP="003D036E">
            <w:pPr>
              <w:pStyle w:val="a"/>
              <w:rPr>
                <w:ins w:id="1931" w:author="Mosen Bakhtiari" w:date="2025-10-10T23:51:00Z"/>
                <w:noProof/>
              </w:rPr>
            </w:pPr>
            <w:ins w:id="1932" w:author="Mosen Bakhtiari" w:date="2025-10-10T23:51:00Z">
              <w:r w:rsidRPr="002B632D">
                <w:rPr>
                  <w:noProof/>
                </w:rPr>
                <w:t>No trend</w:t>
              </w:r>
            </w:ins>
          </w:p>
        </w:tc>
        <w:tc>
          <w:tcPr>
            <w:tcW w:w="3898" w:type="dxa"/>
            <w:vAlign w:val="center"/>
          </w:tcPr>
          <w:p w14:paraId="68A2A07F" w14:textId="77777777" w:rsidR="0033630E" w:rsidRPr="000D423B" w:rsidRDefault="0033630E" w:rsidP="003D036E">
            <w:pPr>
              <w:pStyle w:val="a"/>
              <w:rPr>
                <w:ins w:id="1933" w:author="Mosen Bakhtiari" w:date="2025-10-10T23:51:00Z"/>
                <w:noProof/>
              </w:rPr>
            </w:pPr>
            <w:ins w:id="1934" w:author="Mosen Bakhtiari" w:date="2025-10-10T23:51:00Z">
              <w:r w:rsidRPr="002B632D">
                <w:rPr>
                  <w:noProof/>
                </w:rPr>
                <w:t>No trend</w:t>
              </w:r>
            </w:ins>
          </w:p>
        </w:tc>
      </w:tr>
      <w:tr w:rsidR="0033630E" w14:paraId="2702CFD0" w14:textId="77777777" w:rsidTr="003D036E">
        <w:trPr>
          <w:trHeight w:val="2016"/>
          <w:jc w:val="center"/>
          <w:ins w:id="1935" w:author="Mosen Bakhtiari" w:date="2025-10-10T23:51:00Z"/>
        </w:trPr>
        <w:tc>
          <w:tcPr>
            <w:tcW w:w="3955" w:type="dxa"/>
            <w:vAlign w:val="center"/>
          </w:tcPr>
          <w:p w14:paraId="4B4CCADA" w14:textId="77777777" w:rsidR="0033630E" w:rsidRDefault="0033630E" w:rsidP="003D036E">
            <w:pPr>
              <w:pStyle w:val="a"/>
              <w:rPr>
                <w:ins w:id="1936" w:author="Mosen Bakhtiari" w:date="2025-10-10T23:51:00Z"/>
                <w:szCs w:val="22"/>
              </w:rPr>
            </w:pPr>
            <w:ins w:id="1937" w:author="Mosen Bakhtiari" w:date="2025-10-10T23:51:00Z">
              <w:r w:rsidRPr="000D423B">
                <w:rPr>
                  <w:noProof/>
                </w:rPr>
                <w:drawing>
                  <wp:inline distT="0" distB="0" distL="0" distR="0" wp14:anchorId="33E96F0A" wp14:editId="1D55A6C8">
                    <wp:extent cx="2414617" cy="1091133"/>
                    <wp:effectExtent l="0" t="0" r="5080" b="0"/>
                    <wp:docPr id="1817717067" name="Picture 18177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5159"/>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5C0EE1A3" w14:textId="77777777" w:rsidR="0033630E" w:rsidRDefault="0033630E" w:rsidP="003D036E">
            <w:pPr>
              <w:pStyle w:val="a"/>
              <w:rPr>
                <w:ins w:id="1938" w:author="Mosen Bakhtiari" w:date="2025-10-10T23:51:00Z"/>
                <w:szCs w:val="22"/>
              </w:rPr>
            </w:pPr>
            <w:ins w:id="1939" w:author="Mosen Bakhtiari" w:date="2025-10-10T23:51:00Z">
              <w:r w:rsidRPr="000D423B">
                <w:rPr>
                  <w:noProof/>
                </w:rPr>
                <w:drawing>
                  <wp:inline distT="0" distB="0" distL="0" distR="0" wp14:anchorId="79EBF974" wp14:editId="6CCDDD2F">
                    <wp:extent cx="2584041" cy="1144921"/>
                    <wp:effectExtent l="0" t="0" r="6985" b="0"/>
                    <wp:docPr id="1888452867" name="Picture 18884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273"/>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1F31F41" w14:textId="77777777" w:rsidR="0033630E" w:rsidRDefault="0033630E" w:rsidP="003D036E">
            <w:pPr>
              <w:pStyle w:val="a"/>
              <w:rPr>
                <w:ins w:id="1940" w:author="Mosen Bakhtiari" w:date="2025-10-10T23:51:00Z"/>
                <w:szCs w:val="22"/>
              </w:rPr>
            </w:pPr>
            <w:ins w:id="1941" w:author="Mosen Bakhtiari" w:date="2025-10-10T23:51:00Z">
              <w:r w:rsidRPr="000D423B">
                <w:rPr>
                  <w:noProof/>
                </w:rPr>
                <w:drawing>
                  <wp:inline distT="0" distB="0" distL="0" distR="0" wp14:anchorId="30AB52A1" wp14:editId="378DBC63">
                    <wp:extent cx="2399806" cy="1067878"/>
                    <wp:effectExtent l="0" t="0" r="635" b="0"/>
                    <wp:docPr id="1105477850" name="Picture 11054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3689"/>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5AD5DD01" w14:textId="77777777" w:rsidTr="003D036E">
        <w:trPr>
          <w:trHeight w:val="144"/>
          <w:jc w:val="center"/>
          <w:ins w:id="1942" w:author="Mosen Bakhtiari" w:date="2025-10-10T23:51:00Z"/>
        </w:trPr>
        <w:tc>
          <w:tcPr>
            <w:tcW w:w="3955" w:type="dxa"/>
            <w:tcBorders>
              <w:top w:val="nil"/>
              <w:left w:val="nil"/>
              <w:bottom w:val="nil"/>
              <w:right w:val="nil"/>
            </w:tcBorders>
            <w:vAlign w:val="center"/>
          </w:tcPr>
          <w:p w14:paraId="31EB382E" w14:textId="77777777" w:rsidR="0033630E" w:rsidRPr="000D423B" w:rsidRDefault="0033630E" w:rsidP="003D036E">
            <w:pPr>
              <w:pStyle w:val="a"/>
              <w:rPr>
                <w:ins w:id="1943" w:author="Mosen Bakhtiari" w:date="2025-10-10T23:51:00Z"/>
                <w:noProof/>
              </w:rPr>
            </w:pPr>
            <w:ins w:id="1944" w:author="Mosen Bakhtiari" w:date="2025-10-10T23:51:00Z">
              <w:r w:rsidRPr="00BA65B8">
                <w:t>Trend= decreasing, slope= -2.5034</w:t>
              </w:r>
            </w:ins>
          </w:p>
        </w:tc>
        <w:tc>
          <w:tcPr>
            <w:tcW w:w="4207" w:type="dxa"/>
            <w:tcBorders>
              <w:top w:val="nil"/>
              <w:left w:val="nil"/>
              <w:bottom w:val="nil"/>
              <w:right w:val="nil"/>
            </w:tcBorders>
            <w:vAlign w:val="center"/>
          </w:tcPr>
          <w:p w14:paraId="27D6F97B" w14:textId="77777777" w:rsidR="0033630E" w:rsidRPr="000D423B" w:rsidRDefault="0033630E" w:rsidP="003D036E">
            <w:pPr>
              <w:pStyle w:val="a"/>
              <w:rPr>
                <w:ins w:id="1945" w:author="Mosen Bakhtiari" w:date="2025-10-10T23:51:00Z"/>
                <w:noProof/>
              </w:rPr>
            </w:pPr>
            <w:ins w:id="1946" w:author="Mosen Bakhtiari" w:date="2025-10-10T23:51:00Z">
              <w:r w:rsidRPr="00BA65B8">
                <w:t>Trend= decreasing, slope= -0.1591</w:t>
              </w:r>
            </w:ins>
          </w:p>
        </w:tc>
        <w:tc>
          <w:tcPr>
            <w:tcW w:w="3898" w:type="dxa"/>
            <w:vAlign w:val="center"/>
          </w:tcPr>
          <w:p w14:paraId="7D2DA312" w14:textId="77777777" w:rsidR="0033630E" w:rsidRPr="000D423B" w:rsidRDefault="0033630E" w:rsidP="003D036E">
            <w:pPr>
              <w:pStyle w:val="a"/>
              <w:rPr>
                <w:ins w:id="1947" w:author="Mosen Bakhtiari" w:date="2025-10-10T23:51:00Z"/>
                <w:noProof/>
              </w:rPr>
            </w:pPr>
            <w:ins w:id="1948" w:author="Mosen Bakhtiari" w:date="2025-10-10T23:51:00Z">
              <w:r w:rsidRPr="002B632D">
                <w:rPr>
                  <w:noProof/>
                </w:rPr>
                <w:t>No trend</w:t>
              </w:r>
            </w:ins>
          </w:p>
        </w:tc>
      </w:tr>
      <w:tr w:rsidR="0033630E" w14:paraId="5D40E05D" w14:textId="77777777" w:rsidTr="003D036E">
        <w:trPr>
          <w:trHeight w:val="2016"/>
          <w:jc w:val="center"/>
          <w:ins w:id="1949" w:author="Mosen Bakhtiari" w:date="2025-10-10T23:51:00Z"/>
        </w:trPr>
        <w:tc>
          <w:tcPr>
            <w:tcW w:w="3955" w:type="dxa"/>
            <w:vAlign w:val="center"/>
          </w:tcPr>
          <w:p w14:paraId="598C45C1" w14:textId="77777777" w:rsidR="0033630E" w:rsidRDefault="0033630E" w:rsidP="003D036E">
            <w:pPr>
              <w:pStyle w:val="a"/>
              <w:rPr>
                <w:ins w:id="1950" w:author="Mosen Bakhtiari" w:date="2025-10-10T23:51:00Z"/>
                <w:szCs w:val="22"/>
              </w:rPr>
            </w:pPr>
            <w:ins w:id="1951" w:author="Mosen Bakhtiari" w:date="2025-10-10T23:51:00Z">
              <w:r w:rsidRPr="000D423B">
                <w:rPr>
                  <w:noProof/>
                </w:rPr>
                <w:drawing>
                  <wp:inline distT="0" distB="0" distL="0" distR="0" wp14:anchorId="5380E9E5" wp14:editId="1399DE6B">
                    <wp:extent cx="2413441" cy="1083449"/>
                    <wp:effectExtent l="0" t="0" r="6350" b="2540"/>
                    <wp:docPr id="1499678544" name="Picture 1499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4533"/>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55CE782" w14:textId="77777777" w:rsidR="0033630E" w:rsidRDefault="0033630E" w:rsidP="003D036E">
            <w:pPr>
              <w:pStyle w:val="a"/>
              <w:rPr>
                <w:ins w:id="1952" w:author="Mosen Bakhtiari" w:date="2025-10-10T23:51:00Z"/>
                <w:szCs w:val="22"/>
              </w:rPr>
            </w:pPr>
            <w:ins w:id="1953" w:author="Mosen Bakhtiari" w:date="2025-10-10T23:51:00Z">
              <w:r w:rsidRPr="000D423B">
                <w:rPr>
                  <w:noProof/>
                </w:rPr>
                <w:drawing>
                  <wp:inline distT="0" distB="0" distL="0" distR="0" wp14:anchorId="10F67BC0" wp14:editId="5AF63629">
                    <wp:extent cx="2594135" cy="1152605"/>
                    <wp:effectExtent l="0" t="0" r="0" b="9525"/>
                    <wp:docPr id="87572006" name="Picture 875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3542"/>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082A63BC" w14:textId="77777777" w:rsidR="0033630E" w:rsidRDefault="0033630E" w:rsidP="003D036E">
            <w:pPr>
              <w:pStyle w:val="a"/>
              <w:rPr>
                <w:ins w:id="1954" w:author="Mosen Bakhtiari" w:date="2025-10-10T23:51:00Z"/>
                <w:szCs w:val="22"/>
              </w:rPr>
            </w:pPr>
            <w:ins w:id="1955" w:author="Mosen Bakhtiari" w:date="2025-10-10T23:51:00Z">
              <w:r w:rsidRPr="000D423B">
                <w:rPr>
                  <w:noProof/>
                </w:rPr>
                <w:drawing>
                  <wp:inline distT="0" distB="0" distL="0" distR="0" wp14:anchorId="3288B2B0" wp14:editId="413BE414">
                    <wp:extent cx="2389735" cy="1063119"/>
                    <wp:effectExtent l="0" t="0" r="0" b="3810"/>
                    <wp:docPr id="518756195" name="Picture 51875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3663"/>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74D8FF93" w14:textId="77777777" w:rsidTr="003D036E">
        <w:trPr>
          <w:trHeight w:val="144"/>
          <w:jc w:val="center"/>
          <w:ins w:id="1956" w:author="Mosen Bakhtiari" w:date="2025-10-10T23:51:00Z"/>
        </w:trPr>
        <w:tc>
          <w:tcPr>
            <w:tcW w:w="3955" w:type="dxa"/>
            <w:vAlign w:val="center"/>
          </w:tcPr>
          <w:p w14:paraId="1CEC2B0D" w14:textId="77777777" w:rsidR="0033630E" w:rsidRPr="000D423B" w:rsidRDefault="0033630E" w:rsidP="003D036E">
            <w:pPr>
              <w:pStyle w:val="a"/>
              <w:rPr>
                <w:ins w:id="1957" w:author="Mosen Bakhtiari" w:date="2025-10-10T23:51:00Z"/>
                <w:noProof/>
              </w:rPr>
            </w:pPr>
            <w:ins w:id="1958" w:author="Mosen Bakhtiari" w:date="2025-10-10T23:51:00Z">
              <w:r w:rsidRPr="002B632D">
                <w:rPr>
                  <w:noProof/>
                </w:rPr>
                <w:t>Trend= decreasing, Slope= -0.00108</w:t>
              </w:r>
            </w:ins>
          </w:p>
        </w:tc>
        <w:tc>
          <w:tcPr>
            <w:tcW w:w="4207" w:type="dxa"/>
            <w:vAlign w:val="center"/>
          </w:tcPr>
          <w:p w14:paraId="2B3C4E57" w14:textId="77777777" w:rsidR="0033630E" w:rsidRPr="000D423B" w:rsidRDefault="0033630E" w:rsidP="003D036E">
            <w:pPr>
              <w:pStyle w:val="a"/>
              <w:rPr>
                <w:ins w:id="1959" w:author="Mosen Bakhtiari" w:date="2025-10-10T23:51:00Z"/>
                <w:noProof/>
              </w:rPr>
            </w:pPr>
            <w:ins w:id="1960" w:author="Mosen Bakhtiari" w:date="2025-10-10T23:51:00Z">
              <w:r w:rsidRPr="002B632D">
                <w:rPr>
                  <w:noProof/>
                </w:rPr>
                <w:t>No trend</w:t>
              </w:r>
            </w:ins>
          </w:p>
        </w:tc>
        <w:tc>
          <w:tcPr>
            <w:tcW w:w="3898" w:type="dxa"/>
            <w:vAlign w:val="center"/>
          </w:tcPr>
          <w:p w14:paraId="4396376C" w14:textId="77777777" w:rsidR="0033630E" w:rsidRPr="000D423B" w:rsidRDefault="0033630E" w:rsidP="003D036E">
            <w:pPr>
              <w:pStyle w:val="a"/>
              <w:rPr>
                <w:ins w:id="1961" w:author="Mosen Bakhtiari" w:date="2025-10-10T23:51:00Z"/>
                <w:noProof/>
              </w:rPr>
            </w:pPr>
            <w:ins w:id="1962" w:author="Mosen Bakhtiari" w:date="2025-10-10T23:51:00Z">
              <w:r w:rsidRPr="002B632D">
                <w:rPr>
                  <w:noProof/>
                </w:rPr>
                <w:t>No trend</w:t>
              </w:r>
            </w:ins>
          </w:p>
        </w:tc>
      </w:tr>
    </w:tbl>
    <w:p w14:paraId="43D1A655" w14:textId="77777777" w:rsidR="0033630E" w:rsidRPr="00BA65B8" w:rsidRDefault="0033630E" w:rsidP="0033630E">
      <w:pPr>
        <w:jc w:val="center"/>
        <w:rPr>
          <w:ins w:id="1963" w:author="Mosen Bakhtiari" w:date="2025-10-10T23:51:00Z"/>
          <w:rFonts w:ascii="Georgia" w:hAnsi="Georgia" w:cstheme="minorHAnsi"/>
        </w:rPr>
      </w:pPr>
      <w:ins w:id="1964" w:author="Mosen Bakhtiari" w:date="2025-10-10T23:51:00Z">
        <w:r w:rsidRPr="00BA65B8">
          <w:rPr>
            <w:rFonts w:ascii="Georgia" w:hAnsi="Georgia" w:cstheme="minorHAnsi"/>
          </w:rPr>
          <w:t xml:space="preserve">Fig. </w:t>
        </w:r>
        <w:r>
          <w:rPr>
            <w:rFonts w:ascii="Georgia" w:hAnsi="Georgia" w:cstheme="minorHAnsi"/>
          </w:rPr>
          <w:t>11</w:t>
        </w:r>
        <w:r w:rsidRPr="00BA65B8">
          <w:rPr>
            <w:rFonts w:ascii="Georgia" w:hAnsi="Georgia" w:cstheme="minorHAnsi"/>
          </w:rPr>
          <w:t xml:space="preserve">. The monthly discharge trend of the </w:t>
        </w:r>
        <w:r>
          <w:rPr>
            <w:rFonts w:ascii="Georgia" w:hAnsi="Georgia" w:cstheme="minorHAnsi"/>
          </w:rPr>
          <w:t>close-dam</w:t>
        </w:r>
        <w:r w:rsidRPr="00BA65B8">
          <w:rPr>
            <w:rFonts w:ascii="Georgia" w:hAnsi="Georgia" w:cstheme="minorHAnsi"/>
          </w:rPr>
          <w:t xml:space="preserve"> stations during the year of dam construction to 2022.</w:t>
        </w:r>
      </w:ins>
    </w:p>
    <w:p w14:paraId="5CE6F580" w14:textId="77777777" w:rsidR="0033630E" w:rsidRDefault="0033630E" w:rsidP="0033630E">
      <w:pPr>
        <w:rPr>
          <w:ins w:id="1965" w:author="Mosen Bakhtiari" w:date="2025-10-10T23:51:00Z"/>
          <w:rFonts w:ascii="Georgia" w:hAnsi="Georgia" w:cstheme="minorHAnsi"/>
          <w:rtl/>
        </w:rPr>
      </w:pPr>
    </w:p>
    <w:p w14:paraId="23651B8C" w14:textId="77777777" w:rsidR="0033630E" w:rsidRDefault="0033630E" w:rsidP="0033630E">
      <w:pPr>
        <w:rPr>
          <w:ins w:id="1966" w:author="Mosen Bakhtiari" w:date="2025-10-10T23:51:00Z"/>
          <w:rFonts w:ascii="Georgia" w:hAnsi="Georgia" w:cstheme="minorHAnsi"/>
          <w:rtl/>
        </w:rPr>
      </w:pPr>
    </w:p>
    <w:p w14:paraId="78DEA0D9" w14:textId="77777777" w:rsidR="0033630E" w:rsidRDefault="0033630E" w:rsidP="0033630E">
      <w:pPr>
        <w:rPr>
          <w:ins w:id="1967" w:author="Mosen Bakhtiari" w:date="2025-10-10T23:51:00Z"/>
          <w:rFonts w:ascii="Georgia" w:hAnsi="Georgia" w:cstheme="minorHAnsi"/>
          <w:rtl/>
        </w:rPr>
      </w:pPr>
    </w:p>
    <w:p w14:paraId="0FCDA09E" w14:textId="77777777" w:rsidR="0033630E" w:rsidRDefault="0033630E" w:rsidP="0033630E">
      <w:pPr>
        <w:rPr>
          <w:ins w:id="1968" w:author="Mosen Bakhtiari" w:date="2025-10-10T23:51:00Z"/>
          <w:rFonts w:ascii="Georgia" w:hAnsi="Georgia" w:cstheme="minorHAnsi"/>
          <w:rtl/>
        </w:rPr>
      </w:pPr>
    </w:p>
    <w:p w14:paraId="5E978392" w14:textId="77777777" w:rsidR="0033630E" w:rsidRDefault="0033630E" w:rsidP="0033630E">
      <w:pPr>
        <w:rPr>
          <w:ins w:id="1969" w:author="Mosen Bakhtiari" w:date="2025-10-10T23:51:00Z"/>
          <w:rFonts w:ascii="Georgia" w:hAnsi="Georgia" w:cstheme="minorHAnsi"/>
          <w:rtl/>
        </w:rPr>
      </w:pPr>
    </w:p>
    <w:p w14:paraId="759F5E63" w14:textId="77777777" w:rsidR="0033630E" w:rsidRDefault="0033630E" w:rsidP="0033630E">
      <w:pPr>
        <w:rPr>
          <w:ins w:id="1970" w:author="Mosen Bakhtiari" w:date="2025-10-10T23:51: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4045"/>
        <w:gridCol w:w="4117"/>
        <w:gridCol w:w="3898"/>
      </w:tblGrid>
      <w:tr w:rsidR="0033630E" w14:paraId="472D76C6" w14:textId="77777777" w:rsidTr="003D036E">
        <w:trPr>
          <w:trHeight w:val="1440"/>
          <w:jc w:val="center"/>
          <w:ins w:id="1971" w:author="Mosen Bakhtiari" w:date="2025-10-10T23:51:00Z"/>
        </w:trPr>
        <w:tc>
          <w:tcPr>
            <w:tcW w:w="4045" w:type="dxa"/>
            <w:vAlign w:val="center"/>
          </w:tcPr>
          <w:p w14:paraId="7DF500CF" w14:textId="77777777" w:rsidR="0033630E" w:rsidRDefault="0033630E" w:rsidP="003D036E">
            <w:pPr>
              <w:pStyle w:val="a"/>
              <w:rPr>
                <w:ins w:id="1972" w:author="Mosen Bakhtiari" w:date="2025-10-10T23:51:00Z"/>
                <w:szCs w:val="22"/>
              </w:rPr>
            </w:pPr>
            <w:ins w:id="1973" w:author="Mosen Bakhtiari" w:date="2025-10-10T23:51:00Z">
              <w:r w:rsidRPr="00BA65B8">
                <w:rPr>
                  <w:noProof/>
                </w:rPr>
                <w:drawing>
                  <wp:inline distT="0" distB="0" distL="0" distR="0" wp14:anchorId="31A99A73" wp14:editId="5296F6AF">
                    <wp:extent cx="2466694" cy="616673"/>
                    <wp:effectExtent l="0" t="0" r="0" b="0"/>
                    <wp:docPr id="959420899" name="Picture 959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3B2D075A" w14:textId="77777777" w:rsidR="0033630E" w:rsidRDefault="0033630E" w:rsidP="003D036E">
            <w:pPr>
              <w:pStyle w:val="a"/>
              <w:rPr>
                <w:ins w:id="1974" w:author="Mosen Bakhtiari" w:date="2025-10-10T23:51:00Z"/>
                <w:szCs w:val="22"/>
              </w:rPr>
            </w:pPr>
            <w:ins w:id="1975" w:author="Mosen Bakhtiari" w:date="2025-10-10T23:51:00Z">
              <w:r w:rsidRPr="00BA65B8">
                <w:rPr>
                  <w:noProof/>
                </w:rPr>
                <w:drawing>
                  <wp:inline distT="0" distB="0" distL="0" distR="0" wp14:anchorId="0482674D" wp14:editId="19C1B2A4">
                    <wp:extent cx="2539301" cy="634825"/>
                    <wp:effectExtent l="0" t="0" r="0" b="0"/>
                    <wp:docPr id="1427769823" name="Picture 14277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97FCECD" w14:textId="77777777" w:rsidR="0033630E" w:rsidRDefault="0033630E" w:rsidP="003D036E">
            <w:pPr>
              <w:pStyle w:val="a"/>
              <w:rPr>
                <w:ins w:id="1976" w:author="Mosen Bakhtiari" w:date="2025-10-10T23:51:00Z"/>
                <w:szCs w:val="22"/>
              </w:rPr>
            </w:pPr>
            <w:ins w:id="1977" w:author="Mosen Bakhtiari" w:date="2025-10-10T23:51:00Z">
              <w:r w:rsidRPr="00BA65B8">
                <w:rPr>
                  <w:noProof/>
                </w:rPr>
                <w:drawing>
                  <wp:inline distT="0" distB="0" distL="0" distR="0" wp14:anchorId="36EF03DD" wp14:editId="0A73F74D">
                    <wp:extent cx="2466694" cy="616673"/>
                    <wp:effectExtent l="0" t="0" r="0" b="0"/>
                    <wp:docPr id="1484128282" name="Picture 14841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32A1063A" w14:textId="77777777" w:rsidTr="003D036E">
        <w:trPr>
          <w:trHeight w:val="720"/>
          <w:jc w:val="center"/>
          <w:ins w:id="1978" w:author="Mosen Bakhtiari" w:date="2025-10-10T23:51:00Z"/>
        </w:trPr>
        <w:tc>
          <w:tcPr>
            <w:tcW w:w="4045" w:type="dxa"/>
            <w:vAlign w:val="center"/>
          </w:tcPr>
          <w:p w14:paraId="36325DC6" w14:textId="77777777" w:rsidR="0033630E" w:rsidRPr="00BA65B8" w:rsidRDefault="0033630E" w:rsidP="003D036E">
            <w:pPr>
              <w:pStyle w:val="a"/>
              <w:rPr>
                <w:ins w:id="1979" w:author="Mosen Bakhtiari" w:date="2025-10-10T23:51:00Z"/>
                <w:noProof/>
              </w:rPr>
            </w:pPr>
            <w:ins w:id="1980" w:author="Mosen Bakhtiari" w:date="2025-10-10T23:51:00Z">
              <w:r w:rsidRPr="00BA65B8">
                <w:rPr>
                  <w:noProof/>
                </w:rPr>
                <w:drawing>
                  <wp:inline distT="0" distB="0" distL="0" distR="0" wp14:anchorId="1DE2F96D" wp14:editId="278783C5">
                    <wp:extent cx="2432685" cy="392376"/>
                    <wp:effectExtent l="0" t="0" r="5715" b="8255"/>
                    <wp:docPr id="933445740" name="Picture 93344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7" cstate="print">
                              <a:extLst>
                                <a:ext uri="{28A0092B-C50C-407E-A947-70E740481C1C}">
                                  <a14:useLocalDpi xmlns:a14="http://schemas.microsoft.com/office/drawing/2010/main" val="0"/>
                                </a:ext>
                              </a:extLst>
                            </a:blip>
                            <a:srcRect l="3300" t="2642" r="3225" b="37074"/>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45445896" w14:textId="77777777" w:rsidR="0033630E" w:rsidRPr="00BA65B8" w:rsidRDefault="0033630E" w:rsidP="003D036E">
            <w:pPr>
              <w:pStyle w:val="a"/>
              <w:rPr>
                <w:ins w:id="1981" w:author="Mosen Bakhtiari" w:date="2025-10-10T23:51:00Z"/>
                <w:noProof/>
              </w:rPr>
            </w:pPr>
            <w:ins w:id="1982" w:author="Mosen Bakhtiari" w:date="2025-10-10T23:51:00Z">
              <w:r w:rsidRPr="00BA65B8">
                <w:rPr>
                  <w:noProof/>
                </w:rPr>
                <w:drawing>
                  <wp:inline distT="0" distB="0" distL="0" distR="0" wp14:anchorId="14D6E6C0" wp14:editId="135F007C">
                    <wp:extent cx="2500738" cy="351790"/>
                    <wp:effectExtent l="0" t="0" r="0" b="0"/>
                    <wp:docPr id="576787952" name="Picture 5767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8" cstate="print">
                              <a:extLst>
                                <a:ext uri="{28A0092B-C50C-407E-A947-70E740481C1C}">
                                  <a14:useLocalDpi xmlns:a14="http://schemas.microsoft.com/office/drawing/2010/main" val="0"/>
                                </a:ext>
                              </a:extLst>
                            </a:blip>
                            <a:srcRect l="-1" t="2713" r="1230" b="41709"/>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A073C4B" w14:textId="77777777" w:rsidR="0033630E" w:rsidRPr="00BA65B8" w:rsidRDefault="0033630E" w:rsidP="003D036E">
            <w:pPr>
              <w:pStyle w:val="a"/>
              <w:rPr>
                <w:ins w:id="1983" w:author="Mosen Bakhtiari" w:date="2025-10-10T23:51:00Z"/>
                <w:noProof/>
              </w:rPr>
            </w:pPr>
            <w:ins w:id="1984" w:author="Mosen Bakhtiari" w:date="2025-10-10T23:51:00Z">
              <w:r w:rsidRPr="00BA65B8">
                <w:rPr>
                  <w:noProof/>
                </w:rPr>
                <w:drawing>
                  <wp:inline distT="0" distB="0" distL="0" distR="0" wp14:anchorId="3EA25962" wp14:editId="754BD140">
                    <wp:extent cx="2367915" cy="385256"/>
                    <wp:effectExtent l="0" t="0" r="0" b="0"/>
                    <wp:docPr id="1756172600" name="Picture 1756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9" cstate="print">
                              <a:extLst>
                                <a:ext uri="{28A0092B-C50C-407E-A947-70E740481C1C}">
                                  <a14:useLocalDpi xmlns:a14="http://schemas.microsoft.com/office/drawing/2010/main" val="0"/>
                                </a:ext>
                              </a:extLst>
                            </a:blip>
                            <a:srcRect l="3300" t="3250" r="5654" b="37520"/>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53761DB8" w14:textId="77777777" w:rsidTr="003D036E">
        <w:trPr>
          <w:trHeight w:val="1440"/>
          <w:jc w:val="center"/>
          <w:ins w:id="1985" w:author="Mosen Bakhtiari" w:date="2025-10-10T23:51:00Z"/>
        </w:trPr>
        <w:tc>
          <w:tcPr>
            <w:tcW w:w="4045" w:type="dxa"/>
            <w:vAlign w:val="center"/>
          </w:tcPr>
          <w:p w14:paraId="6678B802" w14:textId="77777777" w:rsidR="0033630E" w:rsidRDefault="0033630E" w:rsidP="003D036E">
            <w:pPr>
              <w:pStyle w:val="a"/>
              <w:rPr>
                <w:ins w:id="1986" w:author="Mosen Bakhtiari" w:date="2025-10-10T23:51:00Z"/>
                <w:szCs w:val="22"/>
              </w:rPr>
            </w:pPr>
            <w:ins w:id="1987" w:author="Mosen Bakhtiari" w:date="2025-10-10T23:51:00Z">
              <w:r w:rsidRPr="00BA65B8">
                <w:rPr>
                  <w:noProof/>
                </w:rPr>
                <w:lastRenderedPageBreak/>
                <w:drawing>
                  <wp:inline distT="0" distB="0" distL="0" distR="0" wp14:anchorId="78A77D7B" wp14:editId="4C85D3FD">
                    <wp:extent cx="2466694" cy="616673"/>
                    <wp:effectExtent l="0" t="0" r="0" b="0"/>
                    <wp:docPr id="1246772268" name="Picture 124677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403815DE" w14:textId="77777777" w:rsidR="0033630E" w:rsidRDefault="0033630E" w:rsidP="003D036E">
            <w:pPr>
              <w:pStyle w:val="a"/>
              <w:rPr>
                <w:ins w:id="1988" w:author="Mosen Bakhtiari" w:date="2025-10-10T23:51:00Z"/>
                <w:szCs w:val="22"/>
              </w:rPr>
            </w:pPr>
            <w:ins w:id="1989" w:author="Mosen Bakhtiari" w:date="2025-10-10T23:51:00Z">
              <w:r w:rsidRPr="00BA65B8">
                <w:rPr>
                  <w:noProof/>
                </w:rPr>
                <w:drawing>
                  <wp:inline distT="0" distB="0" distL="0" distR="0" wp14:anchorId="452277F0" wp14:editId="566002A9">
                    <wp:extent cx="2466694" cy="616673"/>
                    <wp:effectExtent l="0" t="0" r="0" b="0"/>
                    <wp:docPr id="41713547" name="Picture 41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2ABCA21" w14:textId="77777777" w:rsidR="0033630E" w:rsidRDefault="0033630E" w:rsidP="003D036E">
            <w:pPr>
              <w:pStyle w:val="a"/>
              <w:rPr>
                <w:ins w:id="1990" w:author="Mosen Bakhtiari" w:date="2025-10-10T23:51:00Z"/>
              </w:rPr>
            </w:pPr>
          </w:p>
        </w:tc>
      </w:tr>
      <w:tr w:rsidR="0033630E" w14:paraId="43B0E42F" w14:textId="77777777" w:rsidTr="003D036E">
        <w:trPr>
          <w:trHeight w:val="720"/>
          <w:jc w:val="center"/>
          <w:ins w:id="1991" w:author="Mosen Bakhtiari" w:date="2025-10-10T23:51:00Z"/>
        </w:trPr>
        <w:tc>
          <w:tcPr>
            <w:tcW w:w="4045" w:type="dxa"/>
            <w:vAlign w:val="center"/>
          </w:tcPr>
          <w:p w14:paraId="755EEB7D" w14:textId="77777777" w:rsidR="0033630E" w:rsidRPr="00BA65B8" w:rsidRDefault="0033630E" w:rsidP="003D036E">
            <w:pPr>
              <w:pStyle w:val="a"/>
              <w:rPr>
                <w:ins w:id="1992" w:author="Mosen Bakhtiari" w:date="2025-10-10T23:51:00Z"/>
                <w:noProof/>
              </w:rPr>
            </w:pPr>
            <w:ins w:id="1993" w:author="Mosen Bakhtiari" w:date="2025-10-10T23:51:00Z">
              <w:r w:rsidRPr="00BA65B8">
                <w:rPr>
                  <w:noProof/>
                </w:rPr>
                <w:drawing>
                  <wp:inline distT="0" distB="0" distL="0" distR="0" wp14:anchorId="3C52EA62" wp14:editId="53F67509">
                    <wp:extent cx="2486660" cy="383434"/>
                    <wp:effectExtent l="0" t="0" r="0" b="0"/>
                    <wp:docPr id="1659689234" name="Picture 16596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202" cstate="print">
                              <a:extLst>
                                <a:ext uri="{28A0092B-C50C-407E-A947-70E740481C1C}">
                                  <a14:useLocalDpi xmlns:a14="http://schemas.microsoft.com/office/drawing/2010/main" val="0"/>
                                </a:ext>
                              </a:extLst>
                            </a:blip>
                            <a:srcRect l="3300" t="2250" r="1080" b="38796"/>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557D1DD5" w14:textId="77777777" w:rsidR="0033630E" w:rsidRPr="00BA65B8" w:rsidRDefault="0033630E" w:rsidP="003D036E">
            <w:pPr>
              <w:pStyle w:val="a"/>
              <w:rPr>
                <w:ins w:id="1994" w:author="Mosen Bakhtiari" w:date="2025-10-10T23:51:00Z"/>
                <w:noProof/>
              </w:rPr>
            </w:pPr>
            <w:ins w:id="1995" w:author="Mosen Bakhtiari" w:date="2025-10-10T23:51:00Z">
              <w:r w:rsidRPr="00BA65B8">
                <w:rPr>
                  <w:noProof/>
                </w:rPr>
                <w:drawing>
                  <wp:inline distT="0" distB="0" distL="0" distR="0" wp14:anchorId="30F4C664" wp14:editId="396BC84A">
                    <wp:extent cx="2498090" cy="383989"/>
                    <wp:effectExtent l="0" t="0" r="0" b="0"/>
                    <wp:docPr id="233217598" name="Picture 2332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203" cstate="print">
                              <a:extLst>
                                <a:ext uri="{28A0092B-C50C-407E-A947-70E740481C1C}">
                                  <a14:useLocalDpi xmlns:a14="http://schemas.microsoft.com/office/drawing/2010/main" val="0"/>
                                </a:ext>
                              </a:extLst>
                            </a:blip>
                            <a:srcRect l="3299" t="1684" r="775" b="39357"/>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BEE654C" w14:textId="77777777" w:rsidR="0033630E" w:rsidRPr="00BA65B8" w:rsidRDefault="0033630E" w:rsidP="003D036E">
            <w:pPr>
              <w:pStyle w:val="a"/>
              <w:rPr>
                <w:ins w:id="1996" w:author="Mosen Bakhtiari" w:date="2025-10-10T23:51:00Z"/>
                <w:noProof/>
              </w:rPr>
            </w:pPr>
          </w:p>
        </w:tc>
      </w:tr>
    </w:tbl>
    <w:p w14:paraId="742EB52A" w14:textId="77777777" w:rsidR="0033630E" w:rsidRPr="00BA65B8" w:rsidRDefault="0033630E" w:rsidP="0033630E">
      <w:pPr>
        <w:spacing w:after="0" w:line="240" w:lineRule="auto"/>
        <w:jc w:val="center"/>
        <w:rPr>
          <w:ins w:id="1997" w:author="Mosen Bakhtiari" w:date="2025-10-10T23:51:00Z"/>
          <w:rFonts w:ascii="Georgia" w:hAnsi="Georgia" w:cstheme="minorHAnsi"/>
        </w:rPr>
      </w:pPr>
      <w:ins w:id="1998" w:author="Mosen Bakhtiari" w:date="2025-10-10T23:51:00Z">
        <w:r w:rsidRPr="00BA65B8">
          <w:rPr>
            <w:rFonts w:ascii="Georgia" w:hAnsi="Georgia" w:cstheme="minorHAnsi"/>
          </w:rPr>
          <w:t xml:space="preserve">Fig. </w:t>
        </w:r>
        <w:r>
          <w:rPr>
            <w:rFonts w:ascii="Georgia" w:hAnsi="Georgia" w:cstheme="minorHAnsi"/>
          </w:rPr>
          <w:t>12</w:t>
        </w:r>
        <w:r w:rsidRPr="00BA65B8">
          <w:rPr>
            <w:rFonts w:ascii="Georgia" w:hAnsi="Georgia" w:cstheme="minorHAnsi"/>
          </w:rPr>
          <w:t xml:space="preserve">. Trend and seasonality components of monthly discharge trending for </w:t>
        </w:r>
        <w:r>
          <w:rPr>
            <w:rFonts w:ascii="Georgia" w:hAnsi="Georgia" w:cstheme="minorHAnsi"/>
          </w:rPr>
          <w:t>close-dam</w:t>
        </w:r>
        <w:r w:rsidRPr="00BA65B8">
          <w:rPr>
            <w:rFonts w:ascii="Georgia" w:hAnsi="Georgia" w:cstheme="minorHAnsi"/>
          </w:rPr>
          <w:t xml:space="preserve"> stations with trend within the year of dam </w:t>
        </w:r>
        <w:commentRangeStart w:id="1999"/>
        <w:r w:rsidRPr="00BA65B8">
          <w:rPr>
            <w:rFonts w:ascii="Georgia" w:hAnsi="Georgia" w:cstheme="minorHAnsi"/>
          </w:rPr>
          <w:t>construction to 2022.</w:t>
        </w:r>
        <w:commentRangeEnd w:id="1999"/>
        <w:r w:rsidRPr="00BA65B8">
          <w:rPr>
            <w:rStyle w:val="CommentReference"/>
            <w:rFonts w:ascii="Georgia" w:hAnsi="Georgia"/>
            <w:sz w:val="22"/>
            <w:szCs w:val="22"/>
            <w:rtl/>
          </w:rPr>
          <w:commentReference w:id="1999"/>
        </w:r>
      </w:ins>
    </w:p>
    <w:p w14:paraId="766D7661" w14:textId="77777777" w:rsidR="0033630E" w:rsidRDefault="0033630E" w:rsidP="001B2781">
      <w:pPr>
        <w:pBdr>
          <w:top w:val="nil"/>
          <w:left w:val="nil"/>
          <w:bottom w:val="nil"/>
          <w:right w:val="nil"/>
          <w:between w:val="nil"/>
        </w:pBdr>
        <w:spacing w:after="120" w:line="240" w:lineRule="auto"/>
        <w:jc w:val="lowKashida"/>
        <w:rPr>
          <w:ins w:id="2000" w:author="Mosen Bakhtiari" w:date="2025-10-11T22:59:00Z"/>
          <w:rFonts w:ascii="Georgia" w:hAnsi="Georgia" w:cstheme="minorHAnsi"/>
        </w:rPr>
      </w:pPr>
    </w:p>
    <w:p w14:paraId="094D494B" w14:textId="77777777" w:rsidR="005C627A" w:rsidRDefault="005C627A" w:rsidP="001B2781">
      <w:pPr>
        <w:pBdr>
          <w:top w:val="nil"/>
          <w:left w:val="nil"/>
          <w:bottom w:val="nil"/>
          <w:right w:val="nil"/>
          <w:between w:val="nil"/>
        </w:pBdr>
        <w:spacing w:after="120" w:line="240" w:lineRule="auto"/>
        <w:jc w:val="lowKashida"/>
        <w:rPr>
          <w:ins w:id="2001" w:author="Mosen Bakhtiari" w:date="2025-10-11T22:59:00Z"/>
          <w:rFonts w:ascii="Georgia" w:hAnsi="Georgia" w:cstheme="minorHAnsi"/>
        </w:rPr>
      </w:pPr>
    </w:p>
    <w:p w14:paraId="1DA8D2DA" w14:textId="77777777" w:rsidR="005C627A" w:rsidRDefault="005C627A" w:rsidP="001B2781">
      <w:pPr>
        <w:pBdr>
          <w:top w:val="nil"/>
          <w:left w:val="nil"/>
          <w:bottom w:val="nil"/>
          <w:right w:val="nil"/>
          <w:between w:val="nil"/>
        </w:pBdr>
        <w:spacing w:after="120" w:line="240" w:lineRule="auto"/>
        <w:jc w:val="lowKashida"/>
        <w:rPr>
          <w:ins w:id="2002" w:author="Mosen Bakhtiari" w:date="2025-10-11T22:59:00Z"/>
          <w:rFonts w:ascii="Georgia" w:hAnsi="Georgia" w:cstheme="minorHAnsi"/>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5C627A" w14:paraId="4D662514" w14:textId="77777777" w:rsidTr="003D036E">
        <w:trPr>
          <w:trHeight w:val="2474"/>
          <w:jc w:val="center"/>
          <w:ins w:id="2003" w:author="Mosen Bakhtiari" w:date="2025-10-11T22:59:00Z"/>
        </w:trPr>
        <w:tc>
          <w:tcPr>
            <w:tcW w:w="3955" w:type="dxa"/>
            <w:vAlign w:val="center"/>
          </w:tcPr>
          <w:p w14:paraId="20BAA20E" w14:textId="77777777" w:rsidR="005C627A" w:rsidRDefault="005C627A" w:rsidP="003D036E">
            <w:pPr>
              <w:pStyle w:val="a"/>
              <w:rPr>
                <w:ins w:id="2004" w:author="Mosen Bakhtiari" w:date="2025-10-11T22:59:00Z"/>
                <w:szCs w:val="22"/>
              </w:rPr>
            </w:pPr>
            <w:ins w:id="2005" w:author="Mosen Bakhtiari" w:date="2025-10-11T22:59:00Z">
              <w:r w:rsidRPr="00BA65B8">
                <w:rPr>
                  <w:noProof/>
                </w:rPr>
                <w:drawing>
                  <wp:inline distT="0" distB="0" distL="0" distR="0" wp14:anchorId="6A5DDEC8" wp14:editId="2E38951F">
                    <wp:extent cx="2410210" cy="1271663"/>
                    <wp:effectExtent l="0" t="0" r="0" b="5080"/>
                    <wp:docPr id="388627323" name="Picture 3886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532" r="4236" b="12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2E7ACA2" w14:textId="77777777" w:rsidR="005C627A" w:rsidRDefault="005C627A" w:rsidP="003D036E">
            <w:pPr>
              <w:pStyle w:val="a"/>
              <w:rPr>
                <w:ins w:id="2006" w:author="Mosen Bakhtiari" w:date="2025-10-11T22:59:00Z"/>
                <w:rFonts w:hint="cs"/>
                <w:szCs w:val="22"/>
                <w:rtl/>
                <w:lang w:bidi="fa-IR"/>
              </w:rPr>
            </w:pPr>
            <w:ins w:id="2007" w:author="Mosen Bakhtiari" w:date="2025-10-11T22:59:00Z">
              <w:r>
                <w:rPr>
                  <w:noProof/>
                </w:rPr>
                <w:drawing>
                  <wp:inline distT="0" distB="0" distL="0" distR="0" wp14:anchorId="4BBD8068" wp14:editId="3FF3EDD3">
                    <wp:extent cx="2593796" cy="1273817"/>
                    <wp:effectExtent l="0" t="0" r="0" b="2540"/>
                    <wp:docPr id="829607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473" r="3095" b="-185"/>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CD68981" w14:textId="77777777" w:rsidR="005C627A" w:rsidRDefault="005C627A" w:rsidP="003D036E">
            <w:pPr>
              <w:pStyle w:val="a"/>
              <w:rPr>
                <w:ins w:id="2008" w:author="Mosen Bakhtiari" w:date="2025-10-11T22:59:00Z"/>
                <w:szCs w:val="22"/>
              </w:rPr>
            </w:pPr>
            <w:ins w:id="2009" w:author="Mosen Bakhtiari" w:date="2025-10-11T22:59:00Z">
              <w:r w:rsidRPr="00BA65B8">
                <w:rPr>
                  <w:noProof/>
                </w:rPr>
                <w:drawing>
                  <wp:inline distT="0" distB="0" distL="0" distR="0" wp14:anchorId="0BF77B8A" wp14:editId="304B2657">
                    <wp:extent cx="2374188" cy="1205105"/>
                    <wp:effectExtent l="0" t="0" r="7620" b="0"/>
                    <wp:docPr id="1430091996" name="Picture 143009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r="3456"/>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1CC0B93A" w14:textId="77777777" w:rsidTr="003D036E">
        <w:trPr>
          <w:trHeight w:val="288"/>
          <w:jc w:val="center"/>
          <w:ins w:id="2010" w:author="Mosen Bakhtiari" w:date="2025-10-11T22:59:00Z"/>
        </w:trPr>
        <w:tc>
          <w:tcPr>
            <w:tcW w:w="3955" w:type="dxa"/>
            <w:vAlign w:val="center"/>
          </w:tcPr>
          <w:p w14:paraId="62A95CFC" w14:textId="77777777" w:rsidR="005C627A" w:rsidRPr="00BA65B8" w:rsidRDefault="005C627A" w:rsidP="003D036E">
            <w:pPr>
              <w:pStyle w:val="a"/>
              <w:rPr>
                <w:ins w:id="2011" w:author="Mosen Bakhtiari" w:date="2025-10-11T22:59:00Z"/>
                <w:noProof/>
              </w:rPr>
            </w:pPr>
            <w:ins w:id="2012" w:author="Mosen Bakhtiari" w:date="2025-10-11T22:59:00Z">
              <w:r w:rsidRPr="00BA65B8">
                <w:rPr>
                  <w:rFonts w:eastAsia="Times New Roman"/>
                </w:rPr>
                <w:t>Trend= decreasing, Slope= -0.0002</w:t>
              </w:r>
            </w:ins>
          </w:p>
        </w:tc>
        <w:tc>
          <w:tcPr>
            <w:tcW w:w="4207" w:type="dxa"/>
            <w:vAlign w:val="center"/>
          </w:tcPr>
          <w:p w14:paraId="16611EE5" w14:textId="77777777" w:rsidR="005C627A" w:rsidRPr="00BA65B8" w:rsidRDefault="005C627A" w:rsidP="003D036E">
            <w:pPr>
              <w:pStyle w:val="a"/>
              <w:rPr>
                <w:ins w:id="2013" w:author="Mosen Bakhtiari" w:date="2025-10-11T22:59:00Z"/>
                <w:noProof/>
              </w:rPr>
            </w:pPr>
            <w:ins w:id="2014" w:author="Mosen Bakhtiari" w:date="2025-10-11T22:59:00Z">
              <w:r w:rsidRPr="00BA65B8">
                <w:rPr>
                  <w:szCs w:val="22"/>
                </w:rPr>
                <w:t>Trend= decreasing, Slope= -0.5163</w:t>
              </w:r>
            </w:ins>
          </w:p>
        </w:tc>
        <w:tc>
          <w:tcPr>
            <w:tcW w:w="3898" w:type="dxa"/>
            <w:vAlign w:val="center"/>
          </w:tcPr>
          <w:p w14:paraId="26EAE786" w14:textId="77777777" w:rsidR="005C627A" w:rsidRPr="00BA65B8" w:rsidRDefault="005C627A" w:rsidP="003D036E">
            <w:pPr>
              <w:pStyle w:val="a"/>
              <w:rPr>
                <w:ins w:id="2015" w:author="Mosen Bakhtiari" w:date="2025-10-11T22:59:00Z"/>
                <w:noProof/>
              </w:rPr>
            </w:pPr>
            <w:ins w:id="2016" w:author="Mosen Bakhtiari" w:date="2025-10-11T22:59:00Z">
              <w:r w:rsidRPr="00AB7626">
                <w:rPr>
                  <w:lang w:val="en-US"/>
                </w:rPr>
                <w:t>Trend= decreasing, Slope= -0.1591</w:t>
              </w:r>
            </w:ins>
          </w:p>
        </w:tc>
      </w:tr>
      <w:tr w:rsidR="005C627A" w14:paraId="739FCF3D" w14:textId="77777777" w:rsidTr="003D036E">
        <w:trPr>
          <w:trHeight w:val="2016"/>
          <w:jc w:val="center"/>
          <w:ins w:id="2017" w:author="Mosen Bakhtiari" w:date="2025-10-11T22:59:00Z"/>
        </w:trPr>
        <w:tc>
          <w:tcPr>
            <w:tcW w:w="3955" w:type="dxa"/>
            <w:vAlign w:val="center"/>
          </w:tcPr>
          <w:p w14:paraId="288EACBB" w14:textId="77777777" w:rsidR="005C627A" w:rsidRDefault="005C627A" w:rsidP="003D036E">
            <w:pPr>
              <w:pStyle w:val="a"/>
              <w:rPr>
                <w:ins w:id="2018" w:author="Mosen Bakhtiari" w:date="2025-10-11T22:59:00Z"/>
                <w:szCs w:val="22"/>
              </w:rPr>
            </w:pPr>
            <w:ins w:id="2019" w:author="Mosen Bakhtiari" w:date="2025-10-11T22:59:00Z">
              <w:r w:rsidRPr="00BA65B8">
                <w:rPr>
                  <w:noProof/>
                </w:rPr>
                <w:drawing>
                  <wp:inline distT="0" distB="0" distL="0" distR="0" wp14:anchorId="4E0A9CD7" wp14:editId="082FB7A7">
                    <wp:extent cx="2225216" cy="1203669"/>
                    <wp:effectExtent l="0" t="0" r="3810" b="0"/>
                    <wp:docPr id="706502973" name="Picture 7065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r="4025"/>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0485406E" w14:textId="77777777" w:rsidR="005C627A" w:rsidRDefault="005C627A" w:rsidP="003D036E">
            <w:pPr>
              <w:pStyle w:val="a"/>
              <w:rPr>
                <w:ins w:id="2020" w:author="Mosen Bakhtiari" w:date="2025-10-11T22:59:00Z"/>
                <w:szCs w:val="22"/>
              </w:rPr>
            </w:pPr>
            <w:ins w:id="2021" w:author="Mosen Bakhtiari" w:date="2025-10-11T22:59:00Z">
              <w:r w:rsidRPr="00BA65B8">
                <w:rPr>
                  <w:noProof/>
                </w:rPr>
                <w:drawing>
                  <wp:inline distT="0" distB="0" distL="0" distR="0" wp14:anchorId="29A54973" wp14:editId="44FF9B11">
                    <wp:extent cx="2166819" cy="1136393"/>
                    <wp:effectExtent l="0" t="0" r="5080" b="6985"/>
                    <wp:docPr id="927522369" name="Picture 9275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r="3967"/>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07055BCF" w14:textId="77777777" w:rsidR="005C627A" w:rsidRDefault="005C627A" w:rsidP="003D036E">
            <w:pPr>
              <w:pStyle w:val="a"/>
              <w:rPr>
                <w:ins w:id="2022" w:author="Mosen Bakhtiari" w:date="2025-10-11T22:59:00Z"/>
                <w:szCs w:val="22"/>
              </w:rPr>
            </w:pPr>
            <w:ins w:id="2023" w:author="Mosen Bakhtiari" w:date="2025-10-11T22:59:00Z">
              <w:r w:rsidRPr="00BA65B8">
                <w:rPr>
                  <w:noProof/>
                </w:rPr>
                <w:drawing>
                  <wp:inline distT="0" distB="0" distL="0" distR="0" wp14:anchorId="1CECB04C" wp14:editId="3F341446">
                    <wp:extent cx="2266787" cy="1156272"/>
                    <wp:effectExtent l="0" t="0" r="635" b="6350"/>
                    <wp:docPr id="526865567" name="Picture 5268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r="3930"/>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5EF8503E" w14:textId="77777777" w:rsidTr="003D036E">
        <w:trPr>
          <w:trHeight w:val="710"/>
          <w:jc w:val="center"/>
          <w:ins w:id="2024" w:author="Mosen Bakhtiari" w:date="2025-10-11T22:59:00Z"/>
        </w:trPr>
        <w:tc>
          <w:tcPr>
            <w:tcW w:w="3955" w:type="dxa"/>
            <w:vAlign w:val="center"/>
          </w:tcPr>
          <w:p w14:paraId="54DE5C75" w14:textId="77777777" w:rsidR="005C627A" w:rsidRPr="00BA65B8" w:rsidRDefault="005C627A" w:rsidP="003D036E">
            <w:pPr>
              <w:pStyle w:val="a"/>
              <w:rPr>
                <w:ins w:id="2025" w:author="Mosen Bakhtiari" w:date="2025-10-11T22:59:00Z"/>
                <w:noProof/>
              </w:rPr>
            </w:pPr>
            <w:ins w:id="2026" w:author="Mosen Bakhtiari" w:date="2025-10-11T22:59:00Z">
              <w:r w:rsidRPr="00AB7626">
                <w:rPr>
                  <w:lang w:val="en-US"/>
                </w:rPr>
                <w:t>No trend</w:t>
              </w:r>
            </w:ins>
          </w:p>
        </w:tc>
        <w:tc>
          <w:tcPr>
            <w:tcW w:w="4207" w:type="dxa"/>
            <w:vAlign w:val="center"/>
          </w:tcPr>
          <w:p w14:paraId="718DD3BC" w14:textId="77777777" w:rsidR="005C627A" w:rsidRPr="003D036E" w:rsidRDefault="005C627A" w:rsidP="003D036E">
            <w:pPr>
              <w:spacing w:after="240"/>
              <w:jc w:val="center"/>
              <w:rPr>
                <w:ins w:id="2027" w:author="Mosen Bakhtiari" w:date="2025-10-11T22:59:00Z"/>
                <w:rFonts w:ascii="Georgia" w:hAnsi="Georgia" w:cstheme="minorHAnsi"/>
              </w:rPr>
            </w:pPr>
            <w:ins w:id="2028" w:author="Mosen Bakhtiari" w:date="2025-10-11T22:59:00Z">
              <w:r w:rsidRPr="00BA65B8">
                <w:rPr>
                  <w:rFonts w:ascii="Georgia" w:hAnsi="Georgia" w:cstheme="minorHAnsi"/>
                </w:rPr>
                <w:t>Trend= decreasing, Slope= -0.0037</w:t>
              </w:r>
            </w:ins>
          </w:p>
        </w:tc>
        <w:tc>
          <w:tcPr>
            <w:tcW w:w="3898" w:type="dxa"/>
            <w:vAlign w:val="center"/>
          </w:tcPr>
          <w:p w14:paraId="6900CE54" w14:textId="77777777" w:rsidR="005C627A" w:rsidRPr="00BA65B8" w:rsidRDefault="005C627A" w:rsidP="003D036E">
            <w:pPr>
              <w:pStyle w:val="a"/>
              <w:rPr>
                <w:ins w:id="2029" w:author="Mosen Bakhtiari" w:date="2025-10-11T22:59:00Z"/>
                <w:noProof/>
              </w:rPr>
            </w:pPr>
            <w:ins w:id="2030" w:author="Mosen Bakhtiari" w:date="2025-10-11T22:59:00Z">
              <w:r w:rsidRPr="00BA65B8">
                <w:rPr>
                  <w:szCs w:val="22"/>
                </w:rPr>
                <w:t>Trend= decreasing, Slope= -0.0863</w:t>
              </w:r>
            </w:ins>
          </w:p>
        </w:tc>
      </w:tr>
      <w:tr w:rsidR="005C627A" w14:paraId="79264891" w14:textId="77777777" w:rsidTr="003D036E">
        <w:trPr>
          <w:trHeight w:val="2016"/>
          <w:jc w:val="center"/>
          <w:ins w:id="2031" w:author="Mosen Bakhtiari" w:date="2025-10-11T22:59:00Z"/>
        </w:trPr>
        <w:tc>
          <w:tcPr>
            <w:tcW w:w="3955" w:type="dxa"/>
            <w:vAlign w:val="center"/>
          </w:tcPr>
          <w:p w14:paraId="772B51A8" w14:textId="77777777" w:rsidR="005C627A" w:rsidRDefault="005C627A" w:rsidP="003D036E">
            <w:pPr>
              <w:pStyle w:val="a"/>
              <w:rPr>
                <w:ins w:id="2032" w:author="Mosen Bakhtiari" w:date="2025-10-11T22:59:00Z"/>
                <w:szCs w:val="22"/>
              </w:rPr>
            </w:pPr>
            <w:ins w:id="2033" w:author="Mosen Bakhtiari" w:date="2025-10-11T22:59:00Z">
              <w:r w:rsidRPr="00BA65B8">
                <w:rPr>
                  <w:noProof/>
                </w:rPr>
                <w:drawing>
                  <wp:inline distT="0" distB="0" distL="0" distR="0" wp14:anchorId="4BFA91E7" wp14:editId="66BC27E7">
                    <wp:extent cx="2303670" cy="1205106"/>
                    <wp:effectExtent l="0" t="0" r="1905" b="0"/>
                    <wp:docPr id="324133036" name="Picture 324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r="3723"/>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53E892E4" w14:textId="77777777" w:rsidR="005C627A" w:rsidRDefault="005C627A" w:rsidP="003D036E">
            <w:pPr>
              <w:pStyle w:val="a"/>
              <w:rPr>
                <w:ins w:id="2034" w:author="Mosen Bakhtiari" w:date="2025-10-11T22:59:00Z"/>
                <w:szCs w:val="22"/>
              </w:rPr>
            </w:pPr>
            <w:ins w:id="2035" w:author="Mosen Bakhtiari" w:date="2025-10-11T22:59:00Z">
              <w:r w:rsidRPr="00BA65B8">
                <w:rPr>
                  <w:noProof/>
                </w:rPr>
                <w:drawing>
                  <wp:inline distT="0" distB="0" distL="0" distR="0" wp14:anchorId="5B53B2B7" wp14:editId="34FC029A">
                    <wp:extent cx="2267600" cy="1189248"/>
                    <wp:effectExtent l="0" t="0" r="0" b="0"/>
                    <wp:docPr id="1717512608" name="Picture 17175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r="3967"/>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1C580E38" w14:textId="77777777" w:rsidR="005C627A" w:rsidRDefault="005C627A" w:rsidP="003D036E">
            <w:pPr>
              <w:pStyle w:val="a"/>
              <w:rPr>
                <w:ins w:id="2036" w:author="Mosen Bakhtiari" w:date="2025-10-11T22:59:00Z"/>
                <w:szCs w:val="22"/>
              </w:rPr>
            </w:pPr>
            <w:ins w:id="2037" w:author="Mosen Bakhtiari" w:date="2025-10-11T22:59:00Z">
              <w:r w:rsidRPr="00BA65B8">
                <w:rPr>
                  <w:noProof/>
                </w:rPr>
                <w:drawing>
                  <wp:inline distT="0" distB="0" distL="0" distR="0" wp14:anchorId="42FCABE8" wp14:editId="725BB493">
                    <wp:extent cx="2227288" cy="1168106"/>
                    <wp:effectExtent l="0" t="0" r="1905" b="0"/>
                    <wp:docPr id="2005937147" name="Picture 20059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r="3967"/>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64C1F5C3" w14:textId="77777777" w:rsidTr="003D036E">
        <w:trPr>
          <w:trHeight w:val="144"/>
          <w:jc w:val="center"/>
          <w:ins w:id="2038" w:author="Mosen Bakhtiari" w:date="2025-10-11T22:59:00Z"/>
        </w:trPr>
        <w:tc>
          <w:tcPr>
            <w:tcW w:w="3955" w:type="dxa"/>
            <w:vAlign w:val="center"/>
          </w:tcPr>
          <w:p w14:paraId="4CBAD4CB" w14:textId="77777777" w:rsidR="005C627A" w:rsidRPr="00BA65B8" w:rsidRDefault="005C627A" w:rsidP="003D036E">
            <w:pPr>
              <w:pStyle w:val="a"/>
              <w:rPr>
                <w:ins w:id="2039" w:author="Mosen Bakhtiari" w:date="2025-10-11T22:59:00Z"/>
                <w:noProof/>
              </w:rPr>
            </w:pPr>
            <w:ins w:id="2040" w:author="Mosen Bakhtiari" w:date="2025-10-11T22:59:00Z">
              <w:r w:rsidRPr="00BA65B8">
                <w:rPr>
                  <w:szCs w:val="22"/>
                </w:rPr>
                <w:t>Trend= decreasing, Slope= -0.0077</w:t>
              </w:r>
            </w:ins>
          </w:p>
        </w:tc>
        <w:tc>
          <w:tcPr>
            <w:tcW w:w="4207" w:type="dxa"/>
            <w:vAlign w:val="center"/>
          </w:tcPr>
          <w:p w14:paraId="36823BCD" w14:textId="77777777" w:rsidR="005C627A" w:rsidRPr="00BA65B8" w:rsidRDefault="005C627A" w:rsidP="003D036E">
            <w:pPr>
              <w:pStyle w:val="a"/>
              <w:rPr>
                <w:ins w:id="2041" w:author="Mosen Bakhtiari" w:date="2025-10-11T22:59:00Z"/>
                <w:noProof/>
              </w:rPr>
            </w:pPr>
            <w:ins w:id="2042" w:author="Mosen Bakhtiari" w:date="2025-10-11T22:59:00Z">
              <w:r w:rsidRPr="00BA65B8">
                <w:t>Trend= decreasing, Slope= -0.</w:t>
              </w:r>
              <w:r w:rsidRPr="00BA65B8">
                <w:rPr>
                  <w:rFonts w:eastAsiaTheme="minorHAnsi"/>
                </w:rPr>
                <w:t xml:space="preserve"> </w:t>
              </w:r>
              <w:r w:rsidRPr="00BA65B8">
                <w:t>0053</w:t>
              </w:r>
            </w:ins>
          </w:p>
        </w:tc>
        <w:tc>
          <w:tcPr>
            <w:tcW w:w="3898" w:type="dxa"/>
            <w:vAlign w:val="center"/>
          </w:tcPr>
          <w:p w14:paraId="3D3CE8F6" w14:textId="77777777" w:rsidR="005C627A" w:rsidRPr="00BA65B8" w:rsidRDefault="005C627A" w:rsidP="003D036E">
            <w:pPr>
              <w:pStyle w:val="a"/>
              <w:rPr>
                <w:ins w:id="2043" w:author="Mosen Bakhtiari" w:date="2025-10-11T22:59:00Z"/>
                <w:noProof/>
              </w:rPr>
            </w:pPr>
            <w:ins w:id="2044" w:author="Mosen Bakhtiari" w:date="2025-10-11T22:59:00Z">
              <w:r w:rsidRPr="00C614AD">
                <w:rPr>
                  <w:lang w:val="en-US"/>
                </w:rPr>
                <w:t>No trend</w:t>
              </w:r>
            </w:ins>
          </w:p>
        </w:tc>
      </w:tr>
      <w:tr w:rsidR="005C627A" w14:paraId="265CDB59" w14:textId="77777777" w:rsidTr="003D036E">
        <w:trPr>
          <w:trHeight w:val="2016"/>
          <w:jc w:val="center"/>
          <w:ins w:id="2045" w:author="Mosen Bakhtiari" w:date="2025-10-11T22:59:00Z"/>
        </w:trPr>
        <w:tc>
          <w:tcPr>
            <w:tcW w:w="3955" w:type="dxa"/>
            <w:vAlign w:val="center"/>
          </w:tcPr>
          <w:p w14:paraId="7FFE3638" w14:textId="77777777" w:rsidR="005C627A" w:rsidRDefault="005C627A" w:rsidP="003D036E">
            <w:pPr>
              <w:pStyle w:val="a"/>
              <w:rPr>
                <w:ins w:id="2046" w:author="Mosen Bakhtiari" w:date="2025-10-11T22:59:00Z"/>
                <w:szCs w:val="22"/>
              </w:rPr>
            </w:pPr>
            <w:ins w:id="2047" w:author="Mosen Bakhtiari" w:date="2025-10-11T22:59:00Z">
              <w:r w:rsidRPr="00BA65B8">
                <w:rPr>
                  <w:noProof/>
                </w:rPr>
                <w:lastRenderedPageBreak/>
                <w:drawing>
                  <wp:inline distT="0" distB="0" distL="0" distR="0" wp14:anchorId="432B6EAD" wp14:editId="7441C5AD">
                    <wp:extent cx="2340201" cy="1252675"/>
                    <wp:effectExtent l="0" t="0" r="3175" b="5080"/>
                    <wp:docPr id="677442039" name="Picture 6774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r="4034"/>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5672F043" w14:textId="77777777" w:rsidR="005C627A" w:rsidRDefault="005C627A" w:rsidP="003D036E">
            <w:pPr>
              <w:pStyle w:val="a"/>
              <w:rPr>
                <w:ins w:id="2048" w:author="Mosen Bakhtiari" w:date="2025-10-11T22:59:00Z"/>
                <w:szCs w:val="22"/>
              </w:rPr>
            </w:pPr>
            <w:ins w:id="2049" w:author="Mosen Bakhtiari" w:date="2025-10-11T22:59:00Z">
              <w:r w:rsidRPr="00BA65B8">
                <w:rPr>
                  <w:noProof/>
                </w:rPr>
                <w:drawing>
                  <wp:inline distT="0" distB="0" distL="0" distR="0" wp14:anchorId="1A496E18" wp14:editId="0E114618">
                    <wp:extent cx="2352070" cy="1236687"/>
                    <wp:effectExtent l="0" t="0" r="0" b="1905"/>
                    <wp:docPr id="748195951" name="Picture 748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 r="4210"/>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1278262A" w14:textId="77777777" w:rsidR="005C627A" w:rsidRDefault="005C627A" w:rsidP="003D036E">
            <w:pPr>
              <w:pStyle w:val="a"/>
              <w:rPr>
                <w:ins w:id="2050" w:author="Mosen Bakhtiari" w:date="2025-10-11T22:59:00Z"/>
                <w:szCs w:val="22"/>
              </w:rPr>
            </w:pPr>
            <w:ins w:id="2051" w:author="Mosen Bakhtiari" w:date="2025-10-11T22:59:00Z">
              <w:r w:rsidRPr="00BA65B8">
                <w:rPr>
                  <w:noProof/>
                </w:rPr>
                <w:drawing>
                  <wp:inline distT="0" distB="0" distL="0" distR="0" wp14:anchorId="47BAC31C" wp14:editId="62DBF272">
                    <wp:extent cx="2287806" cy="1215184"/>
                    <wp:effectExtent l="0" t="0" r="0" b="4445"/>
                    <wp:docPr id="1663025012" name="Picture 16630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r="3288"/>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6A7B2522" w14:textId="77777777" w:rsidTr="003D036E">
        <w:trPr>
          <w:trHeight w:val="288"/>
          <w:jc w:val="center"/>
          <w:ins w:id="2052" w:author="Mosen Bakhtiari" w:date="2025-10-11T22:59:00Z"/>
        </w:trPr>
        <w:tc>
          <w:tcPr>
            <w:tcW w:w="3955" w:type="dxa"/>
            <w:vAlign w:val="center"/>
          </w:tcPr>
          <w:p w14:paraId="5357A0C0" w14:textId="77777777" w:rsidR="005C627A" w:rsidRPr="00BA65B8" w:rsidRDefault="005C627A" w:rsidP="003D036E">
            <w:pPr>
              <w:pStyle w:val="a"/>
              <w:rPr>
                <w:ins w:id="2053" w:author="Mosen Bakhtiari" w:date="2025-10-11T22:59:00Z"/>
                <w:noProof/>
              </w:rPr>
            </w:pPr>
            <w:ins w:id="2054" w:author="Mosen Bakhtiari" w:date="2025-10-11T22:59:00Z">
              <w:r w:rsidRPr="00C614AD">
                <w:t>Trend= decreasing, Slope= -0.0039</w:t>
              </w:r>
            </w:ins>
          </w:p>
        </w:tc>
        <w:tc>
          <w:tcPr>
            <w:tcW w:w="4207" w:type="dxa"/>
            <w:vAlign w:val="center"/>
          </w:tcPr>
          <w:p w14:paraId="63BEC129" w14:textId="77777777" w:rsidR="005C627A" w:rsidRPr="00BA65B8" w:rsidRDefault="005C627A" w:rsidP="003D036E">
            <w:pPr>
              <w:pStyle w:val="a"/>
              <w:rPr>
                <w:ins w:id="2055" w:author="Mosen Bakhtiari" w:date="2025-10-11T22:59:00Z"/>
                <w:noProof/>
              </w:rPr>
            </w:pPr>
            <w:ins w:id="2056" w:author="Mosen Bakhtiari" w:date="2025-10-11T22:59:00Z">
              <w:r w:rsidRPr="00C614AD">
                <w:rPr>
                  <w:lang w:val="en-US"/>
                </w:rPr>
                <w:t>Trend= decreasing, Slope= -0.0001</w:t>
              </w:r>
            </w:ins>
          </w:p>
        </w:tc>
        <w:tc>
          <w:tcPr>
            <w:tcW w:w="3898" w:type="dxa"/>
            <w:vAlign w:val="center"/>
          </w:tcPr>
          <w:p w14:paraId="280532D0" w14:textId="77777777" w:rsidR="005C627A" w:rsidRPr="00BA65B8" w:rsidRDefault="005C627A" w:rsidP="003D036E">
            <w:pPr>
              <w:pStyle w:val="a"/>
              <w:rPr>
                <w:ins w:id="2057" w:author="Mosen Bakhtiari" w:date="2025-10-11T22:59:00Z"/>
                <w:noProof/>
              </w:rPr>
            </w:pPr>
            <w:ins w:id="2058" w:author="Mosen Bakhtiari" w:date="2025-10-11T22:59:00Z">
              <w:r w:rsidRPr="00CD4C5C">
                <w:rPr>
                  <w:lang w:val="en-US"/>
                </w:rPr>
                <w:t>Trend= decreasing, Slope= -0.0001</w:t>
              </w:r>
            </w:ins>
          </w:p>
        </w:tc>
      </w:tr>
    </w:tbl>
    <w:p w14:paraId="114C85D0" w14:textId="77777777" w:rsidR="005C627A" w:rsidRPr="00BA65B8" w:rsidRDefault="005C627A" w:rsidP="005C627A">
      <w:pPr>
        <w:spacing w:after="0" w:line="240" w:lineRule="auto"/>
        <w:jc w:val="center"/>
        <w:rPr>
          <w:ins w:id="2059" w:author="Mosen Bakhtiari" w:date="2025-10-11T22:59:00Z"/>
          <w:rFonts w:ascii="Georgia" w:hAnsi="Georgia" w:cstheme="minorHAnsi"/>
        </w:rPr>
      </w:pPr>
      <w:ins w:id="2060" w:author="Mosen Bakhtiari" w:date="2025-10-11T22:59:00Z">
        <w:r w:rsidRPr="00BA65B8">
          <w:rPr>
            <w:rFonts w:ascii="Georgia" w:hAnsi="Georgia" w:cstheme="minorHAnsi"/>
          </w:rPr>
          <w:t xml:space="preserve">Fig. </w:t>
        </w:r>
        <w:r>
          <w:rPr>
            <w:rFonts w:ascii="Georgia" w:hAnsi="Georgia" w:cstheme="minorHAnsi"/>
          </w:rPr>
          <w:t>13</w:t>
        </w:r>
        <w:r w:rsidRPr="00BA65B8">
          <w:rPr>
            <w:rFonts w:ascii="Georgia" w:hAnsi="Georgia" w:cstheme="minorHAnsi"/>
          </w:rPr>
          <w:t>. The monthly discharge trend of the far-dam stations during 1979 to 2022.</w:t>
        </w:r>
      </w:ins>
    </w:p>
    <w:p w14:paraId="3FB624B9" w14:textId="77777777" w:rsidR="005C627A" w:rsidRPr="00BA65B8" w:rsidRDefault="005C627A" w:rsidP="005C627A">
      <w:pPr>
        <w:rPr>
          <w:ins w:id="2061" w:author="Mosen Bakhtiari" w:date="2025-10-11T22:59:00Z"/>
          <w:rFonts w:ascii="Georgia" w:hAnsi="Georgia" w:cstheme="minorHAnsi"/>
        </w:rPr>
      </w:pPr>
    </w:p>
    <w:p w14:paraId="49ABB4D5" w14:textId="77777777" w:rsidR="005C627A" w:rsidRPr="00BA65B8" w:rsidRDefault="005C627A" w:rsidP="005C627A">
      <w:pPr>
        <w:rPr>
          <w:ins w:id="2062" w:author="Mosen Bakhtiari" w:date="2025-10-11T22:59:00Z"/>
          <w:rFonts w:ascii="Georgia" w:hAnsi="Georgia" w:cstheme="minorHAnsi"/>
        </w:rPr>
      </w:pPr>
    </w:p>
    <w:p w14:paraId="5B45313C" w14:textId="77777777" w:rsidR="005C627A" w:rsidRDefault="005C627A" w:rsidP="005C627A">
      <w:pPr>
        <w:spacing w:after="0" w:line="240" w:lineRule="auto"/>
        <w:jc w:val="center"/>
        <w:rPr>
          <w:ins w:id="2063" w:author="Mosen Bakhtiari" w:date="2025-10-11T22:59:00Z"/>
          <w:rFonts w:ascii="Georgia" w:hAnsi="Georgia" w:cstheme="minorHAnsi"/>
          <w:rtl/>
        </w:rPr>
      </w:pPr>
    </w:p>
    <w:p w14:paraId="087EAD2E" w14:textId="77777777" w:rsidR="005C627A" w:rsidRDefault="005C627A" w:rsidP="005C627A">
      <w:pPr>
        <w:spacing w:after="0" w:line="240" w:lineRule="auto"/>
        <w:jc w:val="center"/>
        <w:rPr>
          <w:ins w:id="2064" w:author="Mosen Bakhtiari" w:date="2025-10-11T22:59: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5C627A" w14:paraId="257914B6" w14:textId="77777777" w:rsidTr="003D036E">
        <w:trPr>
          <w:trHeight w:val="1440"/>
          <w:jc w:val="center"/>
          <w:ins w:id="2065" w:author="Mosen Bakhtiari" w:date="2025-10-11T22:59:00Z"/>
        </w:trPr>
        <w:tc>
          <w:tcPr>
            <w:tcW w:w="3955" w:type="dxa"/>
            <w:vAlign w:val="center"/>
          </w:tcPr>
          <w:p w14:paraId="7EC68424" w14:textId="77777777" w:rsidR="005C627A" w:rsidRDefault="005C627A" w:rsidP="003D036E">
            <w:pPr>
              <w:pStyle w:val="a"/>
              <w:rPr>
                <w:ins w:id="2066" w:author="Mosen Bakhtiari" w:date="2025-10-11T22:59:00Z"/>
                <w:szCs w:val="22"/>
              </w:rPr>
            </w:pPr>
            <w:ins w:id="2067" w:author="Mosen Bakhtiari" w:date="2025-10-11T22:59:00Z">
              <w:r w:rsidRPr="00BA65B8">
                <w:rPr>
                  <w:noProof/>
                </w:rPr>
                <w:drawing>
                  <wp:inline distT="0" distB="0" distL="0" distR="0" wp14:anchorId="2AF0E11F" wp14:editId="75F936B4">
                    <wp:extent cx="2339981" cy="854765"/>
                    <wp:effectExtent l="0" t="0" r="3175" b="2540"/>
                    <wp:docPr id="182850719" name="Picture 1828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0C84F64" w14:textId="77777777" w:rsidR="005C627A" w:rsidRDefault="005C627A" w:rsidP="003D036E">
            <w:pPr>
              <w:pStyle w:val="a"/>
              <w:rPr>
                <w:ins w:id="2068" w:author="Mosen Bakhtiari" w:date="2025-10-11T22:59:00Z"/>
                <w:szCs w:val="22"/>
              </w:rPr>
            </w:pPr>
            <w:ins w:id="2069" w:author="Mosen Bakhtiari" w:date="2025-10-11T22:59:00Z">
              <w:r w:rsidRPr="00BA65B8">
                <w:rPr>
                  <w:noProof/>
                </w:rPr>
                <w:drawing>
                  <wp:inline distT="0" distB="0" distL="0" distR="0" wp14:anchorId="74B48C6D" wp14:editId="4D7C274F">
                    <wp:extent cx="2538739" cy="875764"/>
                    <wp:effectExtent l="0" t="0" r="0" b="635"/>
                    <wp:docPr id="1508221798" name="Picture 15082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F9A81F9" w14:textId="77777777" w:rsidR="005C627A" w:rsidRDefault="005C627A" w:rsidP="003D036E">
            <w:pPr>
              <w:pStyle w:val="a"/>
              <w:rPr>
                <w:ins w:id="2070" w:author="Mosen Bakhtiari" w:date="2025-10-11T22:59:00Z"/>
                <w:szCs w:val="22"/>
              </w:rPr>
            </w:pPr>
            <w:ins w:id="2071" w:author="Mosen Bakhtiari" w:date="2025-10-11T22:59:00Z">
              <w:r w:rsidRPr="00BA65B8">
                <w:rPr>
                  <w:noProof/>
                </w:rPr>
                <w:drawing>
                  <wp:inline distT="0" distB="0" distL="0" distR="0" wp14:anchorId="2EFCE954" wp14:editId="378FF702">
                    <wp:extent cx="2375424" cy="843537"/>
                    <wp:effectExtent l="0" t="0" r="6350" b="0"/>
                    <wp:docPr id="1697070385" name="Picture 1697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C096ECC" w14:textId="77777777" w:rsidTr="003D036E">
        <w:trPr>
          <w:trHeight w:val="720"/>
          <w:jc w:val="center"/>
          <w:ins w:id="2072" w:author="Mosen Bakhtiari" w:date="2025-10-11T22:59:00Z"/>
        </w:trPr>
        <w:tc>
          <w:tcPr>
            <w:tcW w:w="3955" w:type="dxa"/>
            <w:vAlign w:val="center"/>
          </w:tcPr>
          <w:p w14:paraId="311C4922" w14:textId="77777777" w:rsidR="005C627A" w:rsidRPr="00BA65B8" w:rsidRDefault="005C627A" w:rsidP="003D036E">
            <w:pPr>
              <w:pStyle w:val="a"/>
              <w:rPr>
                <w:ins w:id="2073" w:author="Mosen Bakhtiari" w:date="2025-10-11T22:59:00Z"/>
                <w:noProof/>
              </w:rPr>
            </w:pPr>
            <w:ins w:id="2074" w:author="Mosen Bakhtiari" w:date="2025-10-11T22:59:00Z">
              <w:r w:rsidRPr="00BA65B8">
                <w:rPr>
                  <w:noProof/>
                </w:rPr>
                <w:drawing>
                  <wp:inline distT="0" distB="0" distL="0" distR="0" wp14:anchorId="2903EA1C" wp14:editId="1638FA9B">
                    <wp:extent cx="2206670" cy="573110"/>
                    <wp:effectExtent l="0" t="0" r="3175" b="0"/>
                    <wp:docPr id="369044774" name="Picture 3690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54" cstate="print">
                              <a:extLst>
                                <a:ext uri="{28A0092B-C50C-407E-A947-70E740481C1C}">
                                  <a14:useLocalDpi xmlns:a14="http://schemas.microsoft.com/office/drawing/2010/main" val="0"/>
                                </a:ext>
                              </a:extLst>
                            </a:blip>
                            <a:srcRect l="5511" r="9291" b="11490"/>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52E6DFA" w14:textId="77777777" w:rsidR="005C627A" w:rsidRPr="00BA65B8" w:rsidRDefault="005C627A" w:rsidP="003D036E">
            <w:pPr>
              <w:pStyle w:val="a"/>
              <w:rPr>
                <w:ins w:id="2075" w:author="Mosen Bakhtiari" w:date="2025-10-11T22:59:00Z"/>
                <w:noProof/>
              </w:rPr>
            </w:pPr>
            <w:ins w:id="2076" w:author="Mosen Bakhtiari" w:date="2025-10-11T22:59:00Z">
              <w:r w:rsidRPr="00BA65B8">
                <w:rPr>
                  <w:noProof/>
                </w:rPr>
                <w:drawing>
                  <wp:inline distT="0" distB="0" distL="0" distR="0" wp14:anchorId="22F2DC42" wp14:editId="59F8A28C">
                    <wp:extent cx="2371725" cy="574675"/>
                    <wp:effectExtent l="0" t="0" r="9525" b="0"/>
                    <wp:docPr id="900989326" name="Picture 9009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55" cstate="print">
                              <a:extLst>
                                <a:ext uri="{28A0092B-C50C-407E-A947-70E740481C1C}">
                                  <a14:useLocalDpi xmlns:a14="http://schemas.microsoft.com/office/drawing/2010/main" val="0"/>
                                </a:ext>
                              </a:extLst>
                            </a:blip>
                            <a:srcRect t="-1" r="9608" b="1239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013DD462" w14:textId="77777777" w:rsidR="005C627A" w:rsidRPr="00BA65B8" w:rsidRDefault="005C627A" w:rsidP="003D036E">
            <w:pPr>
              <w:pStyle w:val="a"/>
              <w:rPr>
                <w:ins w:id="2077" w:author="Mosen Bakhtiari" w:date="2025-10-11T22:59:00Z"/>
                <w:noProof/>
              </w:rPr>
            </w:pPr>
            <w:ins w:id="2078" w:author="Mosen Bakhtiari" w:date="2025-10-11T22:59:00Z">
              <w:r>
                <w:rPr>
                  <w:noProof/>
                </w:rPr>
                <w:drawing>
                  <wp:inline distT="0" distB="0" distL="0" distR="0" wp14:anchorId="3280B525" wp14:editId="0EB20F95">
                    <wp:extent cx="2366410" cy="536039"/>
                    <wp:effectExtent l="0" t="0" r="0" b="0"/>
                    <wp:docPr id="5864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t="13573" r="10103" b="5017"/>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4BC6724E" w14:textId="77777777" w:rsidTr="003D036E">
        <w:trPr>
          <w:trHeight w:val="1440"/>
          <w:jc w:val="center"/>
          <w:ins w:id="2079" w:author="Mosen Bakhtiari" w:date="2025-10-11T22:59:00Z"/>
        </w:trPr>
        <w:tc>
          <w:tcPr>
            <w:tcW w:w="3955" w:type="dxa"/>
            <w:vAlign w:val="center"/>
          </w:tcPr>
          <w:p w14:paraId="50EC4E9E" w14:textId="77777777" w:rsidR="005C627A" w:rsidRDefault="005C627A" w:rsidP="003D036E">
            <w:pPr>
              <w:pStyle w:val="a"/>
              <w:rPr>
                <w:ins w:id="2080" w:author="Mosen Bakhtiari" w:date="2025-10-11T22:59:00Z"/>
                <w:szCs w:val="22"/>
              </w:rPr>
            </w:pPr>
            <w:ins w:id="2081" w:author="Mosen Bakhtiari" w:date="2025-10-11T22:59:00Z">
              <w:r w:rsidRPr="00BA65B8">
                <w:rPr>
                  <w:noProof/>
                </w:rPr>
                <w:drawing>
                  <wp:inline distT="0" distB="0" distL="0" distR="0" wp14:anchorId="600C7103" wp14:editId="58586E88">
                    <wp:extent cx="2344580" cy="856445"/>
                    <wp:effectExtent l="0" t="0" r="0" b="1270"/>
                    <wp:docPr id="155941384" name="Picture 1559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490E5C8" w14:textId="77777777" w:rsidR="005C627A" w:rsidRDefault="005C627A" w:rsidP="003D036E">
            <w:pPr>
              <w:pStyle w:val="a"/>
              <w:rPr>
                <w:ins w:id="2082" w:author="Mosen Bakhtiari" w:date="2025-10-11T22:59:00Z"/>
                <w:szCs w:val="22"/>
              </w:rPr>
            </w:pPr>
            <w:ins w:id="2083" w:author="Mosen Bakhtiari" w:date="2025-10-11T22:59:00Z">
              <w:r w:rsidRPr="00BA65B8">
                <w:rPr>
                  <w:noProof/>
                </w:rPr>
                <w:drawing>
                  <wp:inline distT="0" distB="0" distL="0" distR="0" wp14:anchorId="53954D91" wp14:editId="21CD9EAD">
                    <wp:extent cx="2466365" cy="857991"/>
                    <wp:effectExtent l="0" t="0" r="0" b="0"/>
                    <wp:docPr id="573400850" name="Picture 573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15CBF017" w14:textId="77777777" w:rsidR="005C627A" w:rsidRDefault="005C627A" w:rsidP="003D036E">
            <w:pPr>
              <w:pStyle w:val="a"/>
              <w:rPr>
                <w:ins w:id="2084" w:author="Mosen Bakhtiari" w:date="2025-10-11T22:59:00Z"/>
                <w:szCs w:val="22"/>
              </w:rPr>
            </w:pPr>
            <w:ins w:id="2085" w:author="Mosen Bakhtiari" w:date="2025-10-11T22:59:00Z">
              <w:r w:rsidRPr="00BA65B8">
                <w:rPr>
                  <w:noProof/>
                </w:rPr>
                <w:drawing>
                  <wp:inline distT="0" distB="0" distL="0" distR="0" wp14:anchorId="684D1502" wp14:editId="702BD679">
                    <wp:extent cx="2291695" cy="837127"/>
                    <wp:effectExtent l="0" t="0" r="0" b="1270"/>
                    <wp:docPr id="651442227" name="Picture 6514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DA8C4D0" w14:textId="77777777" w:rsidTr="003D036E">
        <w:trPr>
          <w:trHeight w:val="720"/>
          <w:jc w:val="center"/>
          <w:ins w:id="2086" w:author="Mosen Bakhtiari" w:date="2025-10-11T22:59:00Z"/>
        </w:trPr>
        <w:tc>
          <w:tcPr>
            <w:tcW w:w="3955" w:type="dxa"/>
            <w:vAlign w:val="center"/>
          </w:tcPr>
          <w:p w14:paraId="171BECE9" w14:textId="77777777" w:rsidR="005C627A" w:rsidRPr="00BA65B8" w:rsidRDefault="005C627A" w:rsidP="003D036E">
            <w:pPr>
              <w:pStyle w:val="a"/>
              <w:rPr>
                <w:ins w:id="2087" w:author="Mosen Bakhtiari" w:date="2025-10-11T22:59:00Z"/>
                <w:noProof/>
              </w:rPr>
            </w:pPr>
            <w:ins w:id="2088" w:author="Mosen Bakhtiari" w:date="2025-10-11T22:59:00Z">
              <w:r w:rsidRPr="00BA65B8">
                <w:rPr>
                  <w:noProof/>
                </w:rPr>
                <w:drawing>
                  <wp:inline distT="0" distB="0" distL="0" distR="0" wp14:anchorId="5CCFDD9C" wp14:editId="2D759B0A">
                    <wp:extent cx="2425027" cy="553791"/>
                    <wp:effectExtent l="0" t="0" r="0" b="0"/>
                    <wp:docPr id="695983914" name="Picture 6959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61" cstate="print">
                              <a:extLst>
                                <a:ext uri="{28A0092B-C50C-407E-A947-70E740481C1C}">
                                  <a14:useLocalDpi xmlns:a14="http://schemas.microsoft.com/office/drawing/2010/main" val="0"/>
                                </a:ext>
                              </a:extLst>
                            </a:blip>
                            <a:srcRect t="8402" r="9195" b="8650"/>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55C6091" w14:textId="77777777" w:rsidR="005C627A" w:rsidRPr="00BA65B8" w:rsidRDefault="005C627A" w:rsidP="003D036E">
            <w:pPr>
              <w:pStyle w:val="a"/>
              <w:rPr>
                <w:ins w:id="2089" w:author="Mosen Bakhtiari" w:date="2025-10-11T22:59:00Z"/>
                <w:noProof/>
              </w:rPr>
            </w:pPr>
            <w:ins w:id="2090" w:author="Mosen Bakhtiari" w:date="2025-10-11T22:59:00Z">
              <w:r w:rsidRPr="00BA65B8">
                <w:rPr>
                  <w:noProof/>
                </w:rPr>
                <w:drawing>
                  <wp:inline distT="0" distB="0" distL="0" distR="0" wp14:anchorId="13C9A1A8" wp14:editId="394B6766">
                    <wp:extent cx="2398881" cy="598868"/>
                    <wp:effectExtent l="0" t="0" r="1905" b="0"/>
                    <wp:docPr id="165474643" name="Picture 165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62" cstate="print">
                              <a:extLst>
                                <a:ext uri="{28A0092B-C50C-407E-A947-70E740481C1C}">
                                  <a14:useLocalDpi xmlns:a14="http://schemas.microsoft.com/office/drawing/2010/main" val="0"/>
                                </a:ext>
                              </a:extLst>
                            </a:blip>
                            <a:srcRect r="8656" b="8786"/>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3F15DCF" w14:textId="77777777" w:rsidR="005C627A" w:rsidRPr="00BA65B8" w:rsidRDefault="005C627A" w:rsidP="003D036E">
            <w:pPr>
              <w:pStyle w:val="a"/>
              <w:rPr>
                <w:ins w:id="2091" w:author="Mosen Bakhtiari" w:date="2025-10-11T22:59:00Z"/>
                <w:noProof/>
              </w:rPr>
            </w:pPr>
            <w:ins w:id="2092" w:author="Mosen Bakhtiari" w:date="2025-10-11T22:59:00Z">
              <w:r w:rsidRPr="00BA65B8">
                <w:rPr>
                  <w:noProof/>
                </w:rPr>
                <w:drawing>
                  <wp:inline distT="0" distB="0" distL="0" distR="0" wp14:anchorId="1CCA84D4" wp14:editId="20568B84">
                    <wp:extent cx="2281105" cy="611746"/>
                    <wp:effectExtent l="0" t="0" r="5080" b="0"/>
                    <wp:docPr id="552259927" name="Picture 5522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63" cstate="print">
                              <a:extLst>
                                <a:ext uri="{28A0092B-C50C-407E-A947-70E740481C1C}">
                                  <a14:useLocalDpi xmlns:a14="http://schemas.microsoft.com/office/drawing/2010/main" val="0"/>
                                </a:ext>
                              </a:extLst>
                            </a:blip>
                            <a:srcRect l="6300" r="8669" b="8786"/>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A24928F" w14:textId="77777777" w:rsidTr="003D036E">
        <w:trPr>
          <w:trHeight w:val="1440"/>
          <w:jc w:val="center"/>
          <w:ins w:id="2093" w:author="Mosen Bakhtiari" w:date="2025-10-11T22:59:00Z"/>
        </w:trPr>
        <w:tc>
          <w:tcPr>
            <w:tcW w:w="3955" w:type="dxa"/>
            <w:vAlign w:val="center"/>
          </w:tcPr>
          <w:p w14:paraId="0E9327A6" w14:textId="77777777" w:rsidR="005C627A" w:rsidRPr="00BA65B8" w:rsidRDefault="005C627A" w:rsidP="003D036E">
            <w:pPr>
              <w:pStyle w:val="a"/>
              <w:rPr>
                <w:ins w:id="2094" w:author="Mosen Bakhtiari" w:date="2025-10-11T22:59:00Z"/>
                <w:noProof/>
              </w:rPr>
            </w:pPr>
            <w:ins w:id="2095" w:author="Mosen Bakhtiari" w:date="2025-10-11T22:59:00Z">
              <w:r w:rsidRPr="00BA65B8">
                <w:rPr>
                  <w:noProof/>
                </w:rPr>
                <w:drawing>
                  <wp:inline distT="0" distB="0" distL="0" distR="0" wp14:anchorId="3332F9E8" wp14:editId="45AA008A">
                    <wp:extent cx="2342774" cy="855786"/>
                    <wp:effectExtent l="0" t="0" r="635" b="1905"/>
                    <wp:docPr id="247315836" name="Picture 24731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E64B4BE" w14:textId="77777777" w:rsidR="005C627A" w:rsidRPr="00BA65B8" w:rsidRDefault="005C627A" w:rsidP="003D036E">
            <w:pPr>
              <w:pStyle w:val="a"/>
              <w:rPr>
                <w:ins w:id="2096" w:author="Mosen Bakhtiari" w:date="2025-10-11T22:59:00Z"/>
                <w:noProof/>
              </w:rPr>
            </w:pPr>
            <w:ins w:id="2097" w:author="Mosen Bakhtiari" w:date="2025-10-11T22:59:00Z">
              <w:r w:rsidRPr="00BA65B8">
                <w:rPr>
                  <w:noProof/>
                </w:rPr>
                <w:drawing>
                  <wp:inline distT="0" distB="0" distL="0" distR="0" wp14:anchorId="25E37E02" wp14:editId="2365DE55">
                    <wp:extent cx="2375452" cy="875939"/>
                    <wp:effectExtent l="0" t="0" r="6350" b="635"/>
                    <wp:docPr id="392075222" name="Picture 39207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876A1A9" w14:textId="77777777" w:rsidR="005C627A" w:rsidRPr="00BA65B8" w:rsidRDefault="005C627A" w:rsidP="003D036E">
            <w:pPr>
              <w:pStyle w:val="a"/>
              <w:rPr>
                <w:ins w:id="2098" w:author="Mosen Bakhtiari" w:date="2025-10-11T22:59:00Z"/>
                <w:noProof/>
              </w:rPr>
            </w:pPr>
            <w:ins w:id="2099" w:author="Mosen Bakhtiari" w:date="2025-10-11T22:59:00Z">
              <w:r w:rsidRPr="00BA65B8">
                <w:rPr>
                  <w:noProof/>
                </w:rPr>
                <w:drawing>
                  <wp:inline distT="0" distB="0" distL="0" distR="0" wp14:anchorId="160F20EC" wp14:editId="5D6EC07E">
                    <wp:extent cx="2338689" cy="854295"/>
                    <wp:effectExtent l="0" t="0" r="5080" b="3175"/>
                    <wp:docPr id="576932471" name="Picture 5769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2FB79515" w14:textId="77777777" w:rsidTr="003D036E">
        <w:trPr>
          <w:trHeight w:val="720"/>
          <w:jc w:val="center"/>
          <w:ins w:id="2100" w:author="Mosen Bakhtiari" w:date="2025-10-11T22:59:00Z"/>
        </w:trPr>
        <w:tc>
          <w:tcPr>
            <w:tcW w:w="3955" w:type="dxa"/>
            <w:vAlign w:val="center"/>
          </w:tcPr>
          <w:p w14:paraId="28173A56" w14:textId="77777777" w:rsidR="005C627A" w:rsidRPr="00BA65B8" w:rsidRDefault="005C627A" w:rsidP="003D036E">
            <w:pPr>
              <w:pStyle w:val="a"/>
              <w:rPr>
                <w:ins w:id="2101" w:author="Mosen Bakhtiari" w:date="2025-10-11T22:59:00Z"/>
                <w:noProof/>
              </w:rPr>
            </w:pPr>
            <w:ins w:id="2102" w:author="Mosen Bakhtiari" w:date="2025-10-11T22:59:00Z">
              <w:r w:rsidRPr="00BA65B8">
                <w:rPr>
                  <w:noProof/>
                </w:rPr>
                <w:drawing>
                  <wp:inline distT="0" distB="0" distL="0" distR="0" wp14:anchorId="7CDB9BE7" wp14:editId="0FF8EFF9">
                    <wp:extent cx="2325119" cy="547353"/>
                    <wp:effectExtent l="0" t="0" r="0" b="5715"/>
                    <wp:docPr id="546008756" name="Picture 54600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67" cstate="print">
                              <a:extLst>
                                <a:ext uri="{28A0092B-C50C-407E-A947-70E740481C1C}">
                                  <a14:useLocalDpi xmlns:a14="http://schemas.microsoft.com/office/drawing/2010/main" val="0"/>
                                </a:ext>
                              </a:extLst>
                            </a:blip>
                            <a:srcRect l="5780" t="10501" r="8381" b="8669"/>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E25CC89" w14:textId="77777777" w:rsidR="005C627A" w:rsidRPr="00BA65B8" w:rsidRDefault="005C627A" w:rsidP="003D036E">
            <w:pPr>
              <w:pStyle w:val="a"/>
              <w:rPr>
                <w:ins w:id="2103" w:author="Mosen Bakhtiari" w:date="2025-10-11T22:59:00Z"/>
                <w:noProof/>
              </w:rPr>
            </w:pPr>
            <w:ins w:id="2104" w:author="Mosen Bakhtiari" w:date="2025-10-11T22:59:00Z">
              <w:r w:rsidRPr="00BA65B8">
                <w:rPr>
                  <w:noProof/>
                </w:rPr>
                <w:drawing>
                  <wp:inline distT="0" distB="0" distL="0" distR="0" wp14:anchorId="5C1ACB18" wp14:editId="0AEE34EF">
                    <wp:extent cx="2086369" cy="553718"/>
                    <wp:effectExtent l="0" t="0" r="0" b="0"/>
                    <wp:docPr id="2138711939" name="Picture 21387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68" cstate="print">
                              <a:extLst>
                                <a:ext uri="{28A0092B-C50C-407E-A947-70E740481C1C}">
                                  <a14:useLocalDpi xmlns:a14="http://schemas.microsoft.com/office/drawing/2010/main" val="0"/>
                                </a:ext>
                              </a:extLst>
                            </a:blip>
                            <a:srcRect l="6299" r="8657" b="9719"/>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B246EB3" w14:textId="77777777" w:rsidR="005C627A" w:rsidRPr="00BA65B8" w:rsidRDefault="005C627A" w:rsidP="003D036E">
            <w:pPr>
              <w:pStyle w:val="a"/>
              <w:rPr>
                <w:ins w:id="2105" w:author="Mosen Bakhtiari" w:date="2025-10-11T22:59:00Z"/>
                <w:noProof/>
              </w:rPr>
            </w:pPr>
            <w:ins w:id="2106" w:author="Mosen Bakhtiari" w:date="2025-10-11T22:59:00Z">
              <w:r w:rsidRPr="00BA65B8">
                <w:rPr>
                  <w:noProof/>
                </w:rPr>
                <w:drawing>
                  <wp:inline distT="0" distB="0" distL="0" distR="0" wp14:anchorId="6F7166CC" wp14:editId="6C81A63B">
                    <wp:extent cx="2310966" cy="547353"/>
                    <wp:effectExtent l="0" t="0" r="0" b="5715"/>
                    <wp:docPr id="1742447712" name="Picture 17424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69" cstate="print">
                              <a:extLst>
                                <a:ext uri="{28A0092B-C50C-407E-A947-70E740481C1C}">
                                  <a14:useLocalDpi xmlns:a14="http://schemas.microsoft.com/office/drawing/2010/main" val="0"/>
                                </a:ext>
                              </a:extLst>
                            </a:blip>
                            <a:srcRect l="5779" t="10503" r="8905" b="8668"/>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4EECCC0B" w14:textId="77777777" w:rsidTr="003D036E">
        <w:trPr>
          <w:trHeight w:val="1440"/>
          <w:jc w:val="center"/>
          <w:ins w:id="2107" w:author="Mosen Bakhtiari" w:date="2025-10-11T22:59:00Z"/>
        </w:trPr>
        <w:tc>
          <w:tcPr>
            <w:tcW w:w="3955" w:type="dxa"/>
            <w:vAlign w:val="center"/>
          </w:tcPr>
          <w:p w14:paraId="30DF081E" w14:textId="77777777" w:rsidR="005C627A" w:rsidRPr="00BA65B8" w:rsidRDefault="005C627A" w:rsidP="003D036E">
            <w:pPr>
              <w:pStyle w:val="a"/>
              <w:rPr>
                <w:ins w:id="2108" w:author="Mosen Bakhtiari" w:date="2025-10-11T22:59:00Z"/>
                <w:noProof/>
              </w:rPr>
            </w:pPr>
            <w:ins w:id="2109" w:author="Mosen Bakhtiari" w:date="2025-10-11T22:59:00Z">
              <w:r w:rsidRPr="00BA65B8">
                <w:rPr>
                  <w:noProof/>
                </w:rPr>
                <w:lastRenderedPageBreak/>
                <w:drawing>
                  <wp:inline distT="0" distB="0" distL="0" distR="0" wp14:anchorId="44D304AB" wp14:editId="6E66E8DD">
                    <wp:extent cx="2367191" cy="864704"/>
                    <wp:effectExtent l="0" t="0" r="0" b="0"/>
                    <wp:docPr id="1761403125" name="Picture 17614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747374B" w14:textId="77777777" w:rsidR="005C627A" w:rsidRPr="00BA65B8" w:rsidRDefault="005C627A" w:rsidP="003D036E">
            <w:pPr>
              <w:pStyle w:val="a"/>
              <w:rPr>
                <w:ins w:id="2110" w:author="Mosen Bakhtiari" w:date="2025-10-11T22:59:00Z"/>
                <w:noProof/>
              </w:rPr>
            </w:pPr>
          </w:p>
        </w:tc>
        <w:tc>
          <w:tcPr>
            <w:tcW w:w="3898" w:type="dxa"/>
            <w:vAlign w:val="center"/>
          </w:tcPr>
          <w:p w14:paraId="022134A2" w14:textId="77777777" w:rsidR="005C627A" w:rsidRPr="00BA65B8" w:rsidRDefault="005C627A" w:rsidP="003D036E">
            <w:pPr>
              <w:pStyle w:val="a"/>
              <w:rPr>
                <w:ins w:id="2111" w:author="Mosen Bakhtiari" w:date="2025-10-11T22:59:00Z"/>
                <w:noProof/>
              </w:rPr>
            </w:pPr>
          </w:p>
        </w:tc>
      </w:tr>
      <w:tr w:rsidR="005C627A" w14:paraId="1ECD53AD" w14:textId="77777777" w:rsidTr="003D036E">
        <w:trPr>
          <w:trHeight w:val="720"/>
          <w:jc w:val="center"/>
          <w:ins w:id="2112" w:author="Mosen Bakhtiari" w:date="2025-10-11T22:59:00Z"/>
        </w:trPr>
        <w:tc>
          <w:tcPr>
            <w:tcW w:w="3955" w:type="dxa"/>
            <w:vAlign w:val="center"/>
          </w:tcPr>
          <w:p w14:paraId="6D5CADBE" w14:textId="77777777" w:rsidR="005C627A" w:rsidRPr="00BA65B8" w:rsidRDefault="005C627A" w:rsidP="003D036E">
            <w:pPr>
              <w:pStyle w:val="a"/>
              <w:rPr>
                <w:ins w:id="2113" w:author="Mosen Bakhtiari" w:date="2025-10-11T22:59:00Z"/>
                <w:noProof/>
              </w:rPr>
            </w:pPr>
            <w:ins w:id="2114" w:author="Mosen Bakhtiari" w:date="2025-10-11T22:59:00Z">
              <w:r w:rsidRPr="00BA65B8">
                <w:rPr>
                  <w:noProof/>
                </w:rPr>
                <w:drawing>
                  <wp:inline distT="0" distB="0" distL="0" distR="0" wp14:anchorId="7D0050D4" wp14:editId="1029E09C">
                    <wp:extent cx="2064723" cy="507830"/>
                    <wp:effectExtent l="0" t="0" r="0" b="6985"/>
                    <wp:docPr id="1533387512" name="Picture 153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71" cstate="print">
                              <a:extLst>
                                <a:ext uri="{28A0092B-C50C-407E-A947-70E740481C1C}">
                                  <a14:useLocalDpi xmlns:a14="http://schemas.microsoft.com/office/drawing/2010/main" val="0"/>
                                </a:ext>
                              </a:extLst>
                            </a:blip>
                            <a:srcRect l="6008" t="9414" r="10145" b="8094"/>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7824A83" w14:textId="77777777" w:rsidR="005C627A" w:rsidRPr="00BA65B8" w:rsidRDefault="005C627A" w:rsidP="003D036E">
            <w:pPr>
              <w:pStyle w:val="a"/>
              <w:rPr>
                <w:ins w:id="2115" w:author="Mosen Bakhtiari" w:date="2025-10-11T22:59:00Z"/>
                <w:noProof/>
              </w:rPr>
            </w:pPr>
          </w:p>
        </w:tc>
        <w:tc>
          <w:tcPr>
            <w:tcW w:w="3898" w:type="dxa"/>
            <w:vAlign w:val="center"/>
          </w:tcPr>
          <w:p w14:paraId="7C713A0F" w14:textId="77777777" w:rsidR="005C627A" w:rsidRPr="00BA65B8" w:rsidRDefault="005C627A" w:rsidP="003D036E">
            <w:pPr>
              <w:pStyle w:val="a"/>
              <w:rPr>
                <w:ins w:id="2116" w:author="Mosen Bakhtiari" w:date="2025-10-11T22:59:00Z"/>
                <w:noProof/>
              </w:rPr>
            </w:pPr>
          </w:p>
        </w:tc>
      </w:tr>
    </w:tbl>
    <w:p w14:paraId="460FE1FF" w14:textId="77777777" w:rsidR="005C627A" w:rsidRPr="00BA65B8" w:rsidRDefault="005C627A" w:rsidP="005C627A">
      <w:pPr>
        <w:spacing w:after="0" w:line="240" w:lineRule="auto"/>
        <w:jc w:val="center"/>
        <w:rPr>
          <w:ins w:id="2117" w:author="Mosen Bakhtiari" w:date="2025-10-11T22:59:00Z"/>
          <w:rFonts w:ascii="Georgia" w:hAnsi="Georgia" w:cstheme="minorHAnsi"/>
        </w:rPr>
      </w:pPr>
      <w:ins w:id="2118" w:author="Mosen Bakhtiari" w:date="2025-10-11T22:59:00Z">
        <w:r w:rsidRPr="00BA65B8">
          <w:rPr>
            <w:rFonts w:ascii="Georgia" w:hAnsi="Georgia" w:cstheme="minorHAnsi"/>
          </w:rPr>
          <w:t xml:space="preserve">Fig. </w:t>
        </w:r>
        <w:r>
          <w:rPr>
            <w:rFonts w:ascii="Georgia" w:hAnsi="Georgia" w:cstheme="minorHAnsi"/>
          </w:rPr>
          <w:t>14</w:t>
        </w:r>
        <w:r w:rsidRPr="00BA65B8">
          <w:rPr>
            <w:rFonts w:ascii="Georgia" w:hAnsi="Georgia" w:cstheme="minorHAnsi"/>
          </w:rPr>
          <w:t xml:space="preserve">. Trend and seasonality components of monthly discharge trending for far-dam stations with trend within 1979 </w:t>
        </w:r>
        <w:commentRangeStart w:id="2119"/>
        <w:r w:rsidRPr="00BA65B8">
          <w:rPr>
            <w:rFonts w:ascii="Georgia" w:hAnsi="Georgia" w:cstheme="minorHAnsi"/>
          </w:rPr>
          <w:t xml:space="preserve">to </w:t>
        </w:r>
        <w:commentRangeStart w:id="2120"/>
        <w:r w:rsidRPr="00BA65B8">
          <w:rPr>
            <w:rFonts w:ascii="Georgia" w:hAnsi="Georgia" w:cstheme="minorHAnsi"/>
          </w:rPr>
          <w:t>2022.</w:t>
        </w:r>
        <w:commentRangeEnd w:id="2120"/>
        <w:r w:rsidRPr="00BA65B8">
          <w:rPr>
            <w:rStyle w:val="CommentReference"/>
            <w:rFonts w:ascii="Georgia" w:hAnsi="Georgia"/>
            <w:sz w:val="22"/>
            <w:szCs w:val="22"/>
            <w:rtl/>
          </w:rPr>
          <w:commentReference w:id="2120"/>
        </w:r>
        <w:commentRangeEnd w:id="2119"/>
        <w:r w:rsidRPr="00BA65B8">
          <w:rPr>
            <w:rStyle w:val="CommentReference"/>
            <w:rFonts w:ascii="Georgia" w:hAnsi="Georgia"/>
            <w:sz w:val="22"/>
            <w:szCs w:val="22"/>
            <w:rtl/>
          </w:rPr>
          <w:commentReference w:id="2119"/>
        </w:r>
      </w:ins>
    </w:p>
    <w:p w14:paraId="27A4EE7C" w14:textId="77777777" w:rsidR="005C627A" w:rsidRDefault="005C627A" w:rsidP="001B2781">
      <w:pPr>
        <w:pBdr>
          <w:top w:val="nil"/>
          <w:left w:val="nil"/>
          <w:bottom w:val="nil"/>
          <w:right w:val="nil"/>
          <w:between w:val="nil"/>
        </w:pBdr>
        <w:spacing w:after="120" w:line="240" w:lineRule="auto"/>
        <w:jc w:val="lowKashida"/>
        <w:rPr>
          <w:ins w:id="2121" w:author="Mosen Bakhtiari" w:date="2025-10-11T23:01:00Z"/>
          <w:rFonts w:ascii="Georgia" w:hAnsi="Georgia" w:cstheme="minorHAnsi"/>
        </w:rPr>
      </w:pPr>
    </w:p>
    <w:p w14:paraId="452959A6" w14:textId="77777777" w:rsidR="007041E7" w:rsidRDefault="007041E7" w:rsidP="001B2781">
      <w:pPr>
        <w:pBdr>
          <w:top w:val="nil"/>
          <w:left w:val="nil"/>
          <w:bottom w:val="nil"/>
          <w:right w:val="nil"/>
          <w:between w:val="nil"/>
        </w:pBdr>
        <w:spacing w:after="120" w:line="240" w:lineRule="auto"/>
        <w:jc w:val="lowKashida"/>
        <w:rPr>
          <w:ins w:id="2122" w:author="Mosen Bakhtiari" w:date="2025-10-11T23:01:00Z"/>
          <w:rFonts w:ascii="Georgia" w:hAnsi="Georgia" w:cstheme="minorHAnsi"/>
        </w:rPr>
      </w:pPr>
    </w:p>
    <w:p w14:paraId="626E7F3A" w14:textId="77777777" w:rsidR="007041E7" w:rsidRDefault="007041E7" w:rsidP="001B2781">
      <w:pPr>
        <w:pBdr>
          <w:top w:val="nil"/>
          <w:left w:val="nil"/>
          <w:bottom w:val="nil"/>
          <w:right w:val="nil"/>
          <w:between w:val="nil"/>
        </w:pBdr>
        <w:spacing w:after="120" w:line="240" w:lineRule="auto"/>
        <w:jc w:val="lowKashida"/>
        <w:rPr>
          <w:ins w:id="2123" w:author="Mosen Bakhtiari" w:date="2025-10-11T23:01:00Z"/>
          <w:rFonts w:ascii="Georgia" w:hAnsi="Georgia" w:cstheme="minorHAnsi"/>
        </w:rPr>
      </w:pPr>
    </w:p>
    <w:p w14:paraId="50DA45CC" w14:textId="77777777" w:rsidR="007041E7" w:rsidRDefault="007041E7" w:rsidP="001B2781">
      <w:pPr>
        <w:pBdr>
          <w:top w:val="nil"/>
          <w:left w:val="nil"/>
          <w:bottom w:val="nil"/>
          <w:right w:val="nil"/>
          <w:between w:val="nil"/>
        </w:pBdr>
        <w:spacing w:after="120" w:line="240" w:lineRule="auto"/>
        <w:jc w:val="lowKashida"/>
        <w:rPr>
          <w:ins w:id="2124" w:author="Mosen Bakhtiari" w:date="2025-10-11T23:01:00Z"/>
          <w:rFonts w:ascii="Georgia" w:hAnsi="Georgia" w:cstheme="minorHAnsi"/>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7041E7" w14:paraId="642B5E15" w14:textId="77777777" w:rsidTr="003D036E">
        <w:trPr>
          <w:jc w:val="center"/>
          <w:ins w:id="2125" w:author="Mosen Bakhtiari" w:date="2025-10-11T23:01:00Z"/>
        </w:trPr>
        <w:tc>
          <w:tcPr>
            <w:tcW w:w="4007" w:type="dxa"/>
          </w:tcPr>
          <w:p w14:paraId="6E62CCB5" w14:textId="77777777" w:rsidR="007041E7" w:rsidRDefault="007041E7" w:rsidP="003D036E">
            <w:pPr>
              <w:pStyle w:val="a"/>
              <w:rPr>
                <w:ins w:id="2126" w:author="Mosen Bakhtiari" w:date="2025-10-11T23:01:00Z"/>
                <w:szCs w:val="22"/>
              </w:rPr>
            </w:pPr>
            <w:ins w:id="2127" w:author="Mosen Bakhtiari" w:date="2025-10-11T23:01:00Z">
              <w:r w:rsidRPr="003A3611">
                <w:rPr>
                  <w:noProof/>
                </w:rPr>
                <w:drawing>
                  <wp:inline distT="0" distB="0" distL="0" distR="0" wp14:anchorId="6D72C08F" wp14:editId="66521F9D">
                    <wp:extent cx="2397253" cy="2439373"/>
                    <wp:effectExtent l="0" t="0" r="3175" b="0"/>
                    <wp:docPr id="271070841" name="Picture 271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F543716" w14:textId="77777777" w:rsidR="007041E7" w:rsidRDefault="007041E7" w:rsidP="003D036E">
            <w:pPr>
              <w:pStyle w:val="a"/>
              <w:rPr>
                <w:ins w:id="2128" w:author="Mosen Bakhtiari" w:date="2025-10-11T23:01:00Z"/>
                <w:szCs w:val="22"/>
              </w:rPr>
            </w:pPr>
            <w:ins w:id="2129" w:author="Mosen Bakhtiari" w:date="2025-10-11T23:01:00Z">
              <w:r w:rsidRPr="003A3611">
                <w:rPr>
                  <w:noProof/>
                </w:rPr>
                <w:drawing>
                  <wp:inline distT="0" distB="0" distL="0" distR="0" wp14:anchorId="7793B900" wp14:editId="792D3593">
                    <wp:extent cx="2412787" cy="2469296"/>
                    <wp:effectExtent l="0" t="0" r="6985" b="7620"/>
                    <wp:docPr id="175497132" name="Picture 1754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75"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3CD2203B" w14:textId="77777777" w:rsidR="007041E7" w:rsidRDefault="007041E7" w:rsidP="003D036E">
            <w:pPr>
              <w:pStyle w:val="a"/>
              <w:rPr>
                <w:ins w:id="2130" w:author="Mosen Bakhtiari" w:date="2025-10-11T23:01:00Z"/>
                <w:szCs w:val="22"/>
              </w:rPr>
            </w:pPr>
            <w:ins w:id="2131" w:author="Mosen Bakhtiari" w:date="2025-10-11T23:01:00Z">
              <w:r w:rsidRPr="003A3611">
                <w:rPr>
                  <w:noProof/>
                </w:rPr>
                <w:drawing>
                  <wp:inline distT="0" distB="0" distL="0" distR="0" wp14:anchorId="566D3CEA" wp14:editId="37C6C83B">
                    <wp:extent cx="2435225" cy="2439033"/>
                    <wp:effectExtent l="0" t="0" r="3175" b="0"/>
                    <wp:docPr id="616746568" name="Picture 616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76"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E94AEF2" w14:textId="77777777" w:rsidTr="003D036E">
        <w:trPr>
          <w:jc w:val="center"/>
          <w:ins w:id="2132" w:author="Mosen Bakhtiari" w:date="2025-10-11T23:01:00Z"/>
        </w:trPr>
        <w:tc>
          <w:tcPr>
            <w:tcW w:w="4007" w:type="dxa"/>
          </w:tcPr>
          <w:p w14:paraId="6EC545FC" w14:textId="77777777" w:rsidR="007041E7" w:rsidRDefault="007041E7" w:rsidP="003D036E">
            <w:pPr>
              <w:pStyle w:val="a"/>
              <w:rPr>
                <w:ins w:id="2133" w:author="Mosen Bakhtiari" w:date="2025-10-11T23:01:00Z"/>
                <w:szCs w:val="22"/>
              </w:rPr>
            </w:pPr>
            <w:ins w:id="2134" w:author="Mosen Bakhtiari" w:date="2025-10-11T23:01:00Z">
              <w:r w:rsidRPr="003A3611">
                <w:rPr>
                  <w:noProof/>
                </w:rPr>
                <w:drawing>
                  <wp:inline distT="0" distB="0" distL="0" distR="0" wp14:anchorId="5FFC5680" wp14:editId="6E8F48E2">
                    <wp:extent cx="2461744" cy="2458891"/>
                    <wp:effectExtent l="0" t="0" r="0" b="0"/>
                    <wp:docPr id="2118372030" name="Picture 2118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211AC624" w14:textId="77777777" w:rsidR="007041E7" w:rsidRDefault="007041E7" w:rsidP="003D036E">
            <w:pPr>
              <w:pStyle w:val="a"/>
              <w:rPr>
                <w:ins w:id="2135" w:author="Mosen Bakhtiari" w:date="2025-10-11T23:01:00Z"/>
                <w:szCs w:val="22"/>
              </w:rPr>
            </w:pPr>
            <w:ins w:id="2136" w:author="Mosen Bakhtiari" w:date="2025-10-11T23:01:00Z">
              <w:r w:rsidRPr="003A3611">
                <w:rPr>
                  <w:noProof/>
                </w:rPr>
                <w:drawing>
                  <wp:inline distT="0" distB="0" distL="0" distR="0" wp14:anchorId="09EC04E2" wp14:editId="3E841277">
                    <wp:extent cx="2382001" cy="2489627"/>
                    <wp:effectExtent l="0" t="0" r="0" b="6350"/>
                    <wp:docPr id="609355401" name="Picture 609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1B3014A5" w14:textId="77777777" w:rsidR="007041E7" w:rsidRDefault="007041E7" w:rsidP="003D036E">
            <w:pPr>
              <w:pStyle w:val="a"/>
              <w:rPr>
                <w:ins w:id="2137" w:author="Mosen Bakhtiari" w:date="2025-10-11T23:01:00Z"/>
                <w:szCs w:val="22"/>
              </w:rPr>
            </w:pPr>
            <w:ins w:id="2138" w:author="Mosen Bakhtiari" w:date="2025-10-11T23:01:00Z">
              <w:r w:rsidRPr="003A3611">
                <w:rPr>
                  <w:noProof/>
                </w:rPr>
                <w:drawing>
                  <wp:inline distT="0" distB="0" distL="0" distR="0" wp14:anchorId="6BC53A31" wp14:editId="08565746">
                    <wp:extent cx="2435649" cy="2428155"/>
                    <wp:effectExtent l="0" t="0" r="3175" b="0"/>
                    <wp:docPr id="1736576285" name="Picture 1736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7B3F70E0" w14:textId="77777777" w:rsidTr="003D036E">
        <w:trPr>
          <w:jc w:val="center"/>
          <w:ins w:id="2139" w:author="Mosen Bakhtiari" w:date="2025-10-11T23:01:00Z"/>
        </w:trPr>
        <w:tc>
          <w:tcPr>
            <w:tcW w:w="4007" w:type="dxa"/>
          </w:tcPr>
          <w:p w14:paraId="49084BCF" w14:textId="77777777" w:rsidR="007041E7" w:rsidRDefault="007041E7" w:rsidP="003D036E">
            <w:pPr>
              <w:pStyle w:val="a"/>
              <w:rPr>
                <w:ins w:id="2140" w:author="Mosen Bakhtiari" w:date="2025-10-11T23:01:00Z"/>
                <w:szCs w:val="22"/>
              </w:rPr>
            </w:pPr>
            <w:ins w:id="2141" w:author="Mosen Bakhtiari" w:date="2025-10-11T23:01:00Z">
              <w:r w:rsidRPr="003A3611">
                <w:rPr>
                  <w:noProof/>
                </w:rPr>
                <w:lastRenderedPageBreak/>
                <w:drawing>
                  <wp:inline distT="0" distB="0" distL="0" distR="0" wp14:anchorId="735EDA70" wp14:editId="18EEFBDE">
                    <wp:extent cx="2405102" cy="2403787"/>
                    <wp:effectExtent l="0" t="0" r="0" b="0"/>
                    <wp:docPr id="1086123892" name="Picture 10861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E51327E" w14:textId="77777777" w:rsidR="007041E7" w:rsidRDefault="007041E7" w:rsidP="003D036E">
            <w:pPr>
              <w:pStyle w:val="a"/>
              <w:rPr>
                <w:ins w:id="2142" w:author="Mosen Bakhtiari" w:date="2025-10-11T23:01:00Z"/>
                <w:szCs w:val="22"/>
              </w:rPr>
            </w:pPr>
            <w:ins w:id="2143" w:author="Mosen Bakhtiari" w:date="2025-10-11T23:01:00Z">
              <w:r w:rsidRPr="003A3611">
                <w:rPr>
                  <w:noProof/>
                </w:rPr>
                <w:drawing>
                  <wp:inline distT="0" distB="0" distL="0" distR="0" wp14:anchorId="23412CD2" wp14:editId="16613E79">
                    <wp:extent cx="2396778" cy="2389734"/>
                    <wp:effectExtent l="0" t="0" r="3810" b="0"/>
                    <wp:docPr id="659273772" name="Picture 6592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6C0AF3FF" w14:textId="77777777" w:rsidR="007041E7" w:rsidRDefault="007041E7" w:rsidP="003D036E">
            <w:pPr>
              <w:pStyle w:val="a"/>
              <w:rPr>
                <w:ins w:id="2144" w:author="Mosen Bakhtiari" w:date="2025-10-11T23:01:00Z"/>
                <w:szCs w:val="22"/>
              </w:rPr>
            </w:pPr>
            <w:ins w:id="2145" w:author="Mosen Bakhtiari" w:date="2025-10-11T23:01:00Z">
              <w:r w:rsidRPr="003A3611">
                <w:rPr>
                  <w:noProof/>
                </w:rPr>
                <w:drawing>
                  <wp:inline distT="0" distB="0" distL="0" distR="0" wp14:anchorId="2BA654B1" wp14:editId="270BCEA3">
                    <wp:extent cx="2396410" cy="2389505"/>
                    <wp:effectExtent l="0" t="0" r="4445" b="0"/>
                    <wp:docPr id="702939723" name="Picture 7029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3590BB0" w14:textId="77777777" w:rsidTr="003D036E">
        <w:trPr>
          <w:jc w:val="center"/>
          <w:ins w:id="2146" w:author="Mosen Bakhtiari" w:date="2025-10-11T23:01:00Z"/>
        </w:trPr>
        <w:tc>
          <w:tcPr>
            <w:tcW w:w="4007" w:type="dxa"/>
          </w:tcPr>
          <w:p w14:paraId="4BDA294D" w14:textId="77777777" w:rsidR="007041E7" w:rsidRDefault="007041E7" w:rsidP="003D036E">
            <w:pPr>
              <w:pStyle w:val="a"/>
              <w:rPr>
                <w:ins w:id="2147" w:author="Mosen Bakhtiari" w:date="2025-10-11T23:01:00Z"/>
                <w:szCs w:val="22"/>
              </w:rPr>
            </w:pPr>
            <w:ins w:id="2148" w:author="Mosen Bakhtiari" w:date="2025-10-11T23:01:00Z">
              <w:r w:rsidRPr="003A3611">
                <w:rPr>
                  <w:noProof/>
                </w:rPr>
                <w:drawing>
                  <wp:inline distT="0" distB="0" distL="0" distR="0" wp14:anchorId="0B030FDF" wp14:editId="0F848A86">
                    <wp:extent cx="2320143" cy="2310161"/>
                    <wp:effectExtent l="0" t="0" r="4445" b="0"/>
                    <wp:docPr id="2072233965" name="Picture 20722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0B6F466B" w14:textId="77777777" w:rsidR="007041E7" w:rsidRDefault="007041E7" w:rsidP="003D036E">
            <w:pPr>
              <w:pStyle w:val="a"/>
              <w:rPr>
                <w:ins w:id="2149" w:author="Mosen Bakhtiari" w:date="2025-10-11T23:01:00Z"/>
                <w:szCs w:val="22"/>
              </w:rPr>
            </w:pPr>
            <w:ins w:id="2150" w:author="Mosen Bakhtiari" w:date="2025-10-11T23:01:00Z">
              <w:r w:rsidRPr="003A3611">
                <w:rPr>
                  <w:noProof/>
                </w:rPr>
                <w:drawing>
                  <wp:inline distT="0" distB="0" distL="0" distR="0" wp14:anchorId="6AC2E61B" wp14:editId="52029930">
                    <wp:extent cx="2366682" cy="2362035"/>
                    <wp:effectExtent l="0" t="0" r="0" b="635"/>
                    <wp:docPr id="1075594713" name="Picture 10755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84"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46ED295F" w14:textId="77777777" w:rsidR="007041E7" w:rsidRDefault="007041E7" w:rsidP="003D036E">
            <w:pPr>
              <w:pStyle w:val="a"/>
              <w:rPr>
                <w:ins w:id="2151" w:author="Mosen Bakhtiari" w:date="2025-10-11T23:01:00Z"/>
                <w:szCs w:val="22"/>
              </w:rPr>
            </w:pPr>
            <w:ins w:id="2152" w:author="Mosen Bakhtiari" w:date="2025-10-11T23:01:00Z">
              <w:r w:rsidRPr="003A3611">
                <w:rPr>
                  <w:noProof/>
                </w:rPr>
                <w:drawing>
                  <wp:inline distT="0" distB="0" distL="0" distR="0" wp14:anchorId="48BB982F" wp14:editId="5FCA236E">
                    <wp:extent cx="2339634" cy="2335530"/>
                    <wp:effectExtent l="0" t="0" r="3810" b="7620"/>
                    <wp:docPr id="78171130" name="Picture 7817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5A22212C" w14:textId="77777777" w:rsidR="007041E7" w:rsidRDefault="007041E7" w:rsidP="007041E7">
      <w:pPr>
        <w:pStyle w:val="a"/>
        <w:rPr>
          <w:ins w:id="2153" w:author="Mosen Bakhtiari" w:date="2025-10-11T23:01:00Z"/>
        </w:rPr>
      </w:pPr>
    </w:p>
    <w:p w14:paraId="6A5F84B3" w14:textId="77777777" w:rsidR="007041E7" w:rsidRPr="00BA65B8" w:rsidRDefault="007041E7" w:rsidP="007041E7">
      <w:pPr>
        <w:pBdr>
          <w:top w:val="nil"/>
          <w:left w:val="nil"/>
          <w:bottom w:val="nil"/>
          <w:right w:val="nil"/>
          <w:between w:val="nil"/>
        </w:pBdr>
        <w:spacing w:after="240" w:line="275" w:lineRule="auto"/>
        <w:jc w:val="center"/>
        <w:rPr>
          <w:ins w:id="2154" w:author="Mosen Bakhtiari" w:date="2025-10-11T23:01:00Z"/>
          <w:rFonts w:ascii="Georgia" w:eastAsia="Google Sans Text" w:hAnsi="Georgia" w:cstheme="minorHAnsi"/>
          <w:bCs/>
          <w:color w:val="1B1C1D"/>
          <w:rtl/>
        </w:rPr>
      </w:pPr>
      <w:ins w:id="2155" w:author="Mosen Bakhtiari" w:date="2025-10-11T23:01:00Z">
        <w:r w:rsidRPr="00BA65B8">
          <w:rPr>
            <w:rFonts w:ascii="Georgia" w:eastAsia="Google Sans Text" w:hAnsi="Georgia" w:cstheme="minorHAnsi"/>
            <w:bCs/>
            <w:color w:val="1B1C1D"/>
          </w:rPr>
          <w:t xml:space="preserve">Fig. </w:t>
        </w:r>
        <w:r>
          <w:rPr>
            <w:rFonts w:ascii="Georgia" w:eastAsia="Google Sans Text" w:hAnsi="Georgia" w:cstheme="minorHAnsi"/>
            <w:bCs/>
            <w:color w:val="1B1C1D"/>
          </w:rPr>
          <w:t>16</w:t>
        </w:r>
        <w:r w:rsidRPr="00BA65B8">
          <w:rPr>
            <w:rFonts w:ascii="Georgia" w:eastAsia="Google Sans Text" w:hAnsi="Georgia" w:cstheme="minorHAnsi"/>
            <w:bCs/>
            <w:color w:val="1B1C1D"/>
          </w:rPr>
          <w:t>. The scatter plots showing the correlation between annual discharge and PDSI of near- dam stations during 1979 to the year of dam construction (in blue) and the year of dam construction to 2022 (in red). X-axis and y- axis values show the annual PDSI and discharge, respectively.</w:t>
        </w:r>
      </w:ins>
    </w:p>
    <w:p w14:paraId="70887287" w14:textId="77777777" w:rsidR="007041E7" w:rsidRDefault="007041E7" w:rsidP="001B2781">
      <w:pPr>
        <w:pBdr>
          <w:top w:val="nil"/>
          <w:left w:val="nil"/>
          <w:bottom w:val="nil"/>
          <w:right w:val="nil"/>
          <w:between w:val="nil"/>
        </w:pBdr>
        <w:spacing w:after="120" w:line="240" w:lineRule="auto"/>
        <w:jc w:val="lowKashida"/>
        <w:rPr>
          <w:ins w:id="2156" w:author="Mosen Bakhtiari" w:date="2025-10-11T23:01:00Z"/>
          <w:rFonts w:ascii="Georgia" w:hAnsi="Georgia" w:cstheme="minorHAnsi"/>
        </w:rPr>
      </w:pPr>
    </w:p>
    <w:p w14:paraId="6E81E076" w14:textId="77777777" w:rsidR="007041E7" w:rsidRDefault="007041E7" w:rsidP="001B2781">
      <w:pPr>
        <w:pBdr>
          <w:top w:val="nil"/>
          <w:left w:val="nil"/>
          <w:bottom w:val="nil"/>
          <w:right w:val="nil"/>
          <w:between w:val="nil"/>
        </w:pBdr>
        <w:spacing w:after="120" w:line="240" w:lineRule="auto"/>
        <w:jc w:val="lowKashida"/>
        <w:rPr>
          <w:ins w:id="2157" w:author="Mosen Bakhtiari" w:date="2025-10-11T23:01:00Z"/>
          <w:rFonts w:ascii="Georgia" w:hAnsi="Georgia" w:cstheme="minorHAnsi" w:hint="cs"/>
          <w:rtl/>
          <w:lang w:bidi="fa-IR"/>
        </w:rPr>
      </w:pPr>
    </w:p>
    <w:p w14:paraId="7111C06F" w14:textId="77777777" w:rsidR="007041E7" w:rsidRDefault="007041E7" w:rsidP="001B2781">
      <w:pPr>
        <w:pBdr>
          <w:top w:val="nil"/>
          <w:left w:val="nil"/>
          <w:bottom w:val="nil"/>
          <w:right w:val="nil"/>
          <w:between w:val="nil"/>
        </w:pBdr>
        <w:spacing w:after="120" w:line="240" w:lineRule="auto"/>
        <w:jc w:val="lowKashida"/>
        <w:rPr>
          <w:ins w:id="2158" w:author="Mosen Bakhtiari" w:date="2025-10-11T23:01:00Z"/>
          <w:rFonts w:ascii="Georgia" w:hAnsi="Georgia" w:cstheme="minorHAnsi"/>
        </w:rPr>
      </w:pPr>
    </w:p>
    <w:p w14:paraId="15EF13EB" w14:textId="77777777" w:rsidR="007041E7" w:rsidRDefault="007041E7" w:rsidP="001B2781">
      <w:pPr>
        <w:pBdr>
          <w:top w:val="nil"/>
          <w:left w:val="nil"/>
          <w:bottom w:val="nil"/>
          <w:right w:val="nil"/>
          <w:between w:val="nil"/>
        </w:pBdr>
        <w:spacing w:after="120" w:line="240" w:lineRule="auto"/>
        <w:jc w:val="lowKashida"/>
        <w:rPr>
          <w:ins w:id="2159" w:author="Mosen Bakhtiari" w:date="2025-10-11T23:01:00Z"/>
          <w:rFonts w:ascii="Georgia" w:hAnsi="Georgia" w:cstheme="minorHAnsi"/>
        </w:rPr>
      </w:pPr>
    </w:p>
    <w:p w14:paraId="2973C471" w14:textId="77777777" w:rsidR="007041E7" w:rsidRDefault="007041E7" w:rsidP="001B2781">
      <w:pPr>
        <w:pBdr>
          <w:top w:val="nil"/>
          <w:left w:val="nil"/>
          <w:bottom w:val="nil"/>
          <w:right w:val="nil"/>
          <w:between w:val="nil"/>
        </w:pBdr>
        <w:spacing w:after="120" w:line="240" w:lineRule="auto"/>
        <w:jc w:val="lowKashida"/>
        <w:rPr>
          <w:ins w:id="2160" w:author="Mosen Bakhtiari" w:date="2025-10-11T23:01:00Z"/>
          <w:rFonts w:ascii="Georgia" w:hAnsi="Georgia" w:cstheme="minorHAnsi"/>
        </w:rPr>
      </w:pPr>
    </w:p>
    <w:p w14:paraId="0C6E8075" w14:textId="77777777" w:rsidR="007041E7" w:rsidRDefault="007041E7" w:rsidP="001B2781">
      <w:pPr>
        <w:pBdr>
          <w:top w:val="nil"/>
          <w:left w:val="nil"/>
          <w:bottom w:val="nil"/>
          <w:right w:val="nil"/>
          <w:between w:val="nil"/>
        </w:pBdr>
        <w:spacing w:after="120" w:line="240" w:lineRule="auto"/>
        <w:jc w:val="lowKashida"/>
        <w:rPr>
          <w:ins w:id="2161" w:author="Mosen Bakhtiari" w:date="2025-10-11T23:01:00Z"/>
          <w:rFonts w:ascii="Georgia" w:hAnsi="Georgia" w:cstheme="minorHAnsi"/>
        </w:rPr>
      </w:pPr>
    </w:p>
    <w:p w14:paraId="5B18DE4D" w14:textId="77777777" w:rsidR="007041E7" w:rsidRDefault="007041E7" w:rsidP="001B2781">
      <w:pPr>
        <w:pBdr>
          <w:top w:val="nil"/>
          <w:left w:val="nil"/>
          <w:bottom w:val="nil"/>
          <w:right w:val="nil"/>
          <w:between w:val="nil"/>
        </w:pBdr>
        <w:spacing w:after="120" w:line="240" w:lineRule="auto"/>
        <w:jc w:val="lowKashida"/>
        <w:rPr>
          <w:ins w:id="2162" w:author="Mosen Bakhtiari" w:date="2025-10-11T23:01:00Z"/>
          <w:rFonts w:ascii="Georgia" w:hAnsi="Georgia" w:cstheme="minorHAnsi"/>
        </w:rPr>
      </w:pPr>
    </w:p>
    <w:p w14:paraId="13001126" w14:textId="77777777" w:rsidR="007041E7" w:rsidRDefault="007041E7" w:rsidP="001B2781">
      <w:pPr>
        <w:pBdr>
          <w:top w:val="nil"/>
          <w:left w:val="nil"/>
          <w:bottom w:val="nil"/>
          <w:right w:val="nil"/>
          <w:between w:val="nil"/>
        </w:pBdr>
        <w:spacing w:after="120" w:line="240" w:lineRule="auto"/>
        <w:jc w:val="lowKashida"/>
        <w:rPr>
          <w:ins w:id="2163" w:author="Mosen Bakhtiari" w:date="2025-10-11T23:01:00Z"/>
          <w:rFonts w:ascii="Georgia" w:hAnsi="Georgia" w:cstheme="minorHAnsi"/>
        </w:rPr>
      </w:pPr>
    </w:p>
    <w:p w14:paraId="4D20182A" w14:textId="77777777" w:rsidR="007041E7" w:rsidRDefault="007041E7" w:rsidP="001B2781">
      <w:pPr>
        <w:pBdr>
          <w:top w:val="nil"/>
          <w:left w:val="nil"/>
          <w:bottom w:val="nil"/>
          <w:right w:val="nil"/>
          <w:between w:val="nil"/>
        </w:pBdr>
        <w:spacing w:after="120" w:line="240" w:lineRule="auto"/>
        <w:jc w:val="lowKashida"/>
        <w:rPr>
          <w:ins w:id="2164" w:author="Mosen Bakhtiari" w:date="2025-10-11T23:01:00Z"/>
          <w:rFonts w:ascii="Georgia" w:hAnsi="Georgia" w:cstheme="minorHAnsi"/>
        </w:rPr>
      </w:pPr>
    </w:p>
    <w:p w14:paraId="297835D4" w14:textId="77777777" w:rsidR="007041E7" w:rsidRDefault="007041E7" w:rsidP="007041E7">
      <w:pPr>
        <w:pBdr>
          <w:top w:val="nil"/>
          <w:left w:val="nil"/>
          <w:bottom w:val="nil"/>
          <w:right w:val="nil"/>
          <w:between w:val="nil"/>
        </w:pBdr>
        <w:spacing w:after="240" w:line="275" w:lineRule="auto"/>
        <w:jc w:val="center"/>
        <w:rPr>
          <w:ins w:id="2165" w:author="Mosen Bakhtiari" w:date="2025-10-11T23:01:00Z"/>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7041E7" w14:paraId="7E26AFA1" w14:textId="77777777" w:rsidTr="003D036E">
        <w:trPr>
          <w:jc w:val="center"/>
          <w:ins w:id="2166" w:author="Mosen Bakhtiari" w:date="2025-10-11T23:01:00Z"/>
        </w:trPr>
        <w:tc>
          <w:tcPr>
            <w:tcW w:w="4007" w:type="dxa"/>
          </w:tcPr>
          <w:p w14:paraId="03B5C6FC" w14:textId="77777777" w:rsidR="007041E7" w:rsidRDefault="007041E7" w:rsidP="003D036E">
            <w:pPr>
              <w:pStyle w:val="a"/>
              <w:rPr>
                <w:ins w:id="2167" w:author="Mosen Bakhtiari" w:date="2025-10-11T23:01:00Z"/>
                <w:szCs w:val="22"/>
              </w:rPr>
            </w:pPr>
            <w:ins w:id="2168" w:author="Mosen Bakhtiari" w:date="2025-10-11T23:01:00Z">
              <w:r w:rsidRPr="003A3611">
                <w:rPr>
                  <w:noProof/>
                </w:rPr>
                <w:drawing>
                  <wp:inline distT="0" distB="0" distL="0" distR="0" wp14:anchorId="5F5BADED" wp14:editId="5B2C5701">
                    <wp:extent cx="2238189" cy="1364566"/>
                    <wp:effectExtent l="0" t="0" r="0" b="7620"/>
                    <wp:docPr id="1908270005" name="Picture 19082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6F9F512A" w14:textId="77777777" w:rsidR="007041E7" w:rsidRDefault="007041E7" w:rsidP="003D036E">
            <w:pPr>
              <w:pStyle w:val="a"/>
              <w:rPr>
                <w:ins w:id="2169" w:author="Mosen Bakhtiari" w:date="2025-10-11T23:01:00Z"/>
                <w:szCs w:val="22"/>
              </w:rPr>
            </w:pPr>
            <w:ins w:id="2170" w:author="Mosen Bakhtiari" w:date="2025-10-11T23:01:00Z">
              <w:r w:rsidRPr="003A3611">
                <w:rPr>
                  <w:noProof/>
                </w:rPr>
                <w:drawing>
                  <wp:inline distT="0" distB="0" distL="0" distR="0" wp14:anchorId="4F12AF82" wp14:editId="1AE3E885">
                    <wp:extent cx="2489981" cy="1426785"/>
                    <wp:effectExtent l="0" t="0" r="5715" b="2540"/>
                    <wp:docPr id="1296253626" name="Picture 12962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4DF9AB1F" w14:textId="77777777" w:rsidR="007041E7" w:rsidRDefault="007041E7" w:rsidP="003D036E">
            <w:pPr>
              <w:pStyle w:val="a"/>
              <w:rPr>
                <w:ins w:id="2171" w:author="Mosen Bakhtiari" w:date="2025-10-11T23:01:00Z"/>
                <w:szCs w:val="22"/>
              </w:rPr>
            </w:pPr>
            <w:ins w:id="2172" w:author="Mosen Bakhtiari" w:date="2025-10-11T23:01:00Z">
              <w:r w:rsidRPr="003A3611">
                <w:rPr>
                  <w:noProof/>
                </w:rPr>
                <w:drawing>
                  <wp:inline distT="0" distB="0" distL="0" distR="0" wp14:anchorId="345BE513" wp14:editId="446FCA91">
                    <wp:extent cx="2419643" cy="1390271"/>
                    <wp:effectExtent l="0" t="0" r="0" b="635"/>
                    <wp:docPr id="1129840608" name="Picture 11298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76BCB444" w14:textId="77777777" w:rsidTr="003D036E">
        <w:trPr>
          <w:jc w:val="center"/>
          <w:ins w:id="2173" w:author="Mosen Bakhtiari" w:date="2025-10-11T23:01:00Z"/>
        </w:trPr>
        <w:tc>
          <w:tcPr>
            <w:tcW w:w="4007" w:type="dxa"/>
          </w:tcPr>
          <w:p w14:paraId="2D2CBEDB" w14:textId="77777777" w:rsidR="007041E7" w:rsidRDefault="007041E7" w:rsidP="003D036E">
            <w:pPr>
              <w:pStyle w:val="a"/>
              <w:rPr>
                <w:ins w:id="2174" w:author="Mosen Bakhtiari" w:date="2025-10-11T23:01:00Z"/>
                <w:szCs w:val="22"/>
              </w:rPr>
            </w:pPr>
            <w:ins w:id="2175" w:author="Mosen Bakhtiari" w:date="2025-10-11T23:01:00Z">
              <w:r w:rsidRPr="003A3611">
                <w:rPr>
                  <w:noProof/>
                </w:rPr>
                <w:drawing>
                  <wp:inline distT="0" distB="0" distL="0" distR="0" wp14:anchorId="0FBAED27" wp14:editId="1128A7CB">
                    <wp:extent cx="2363372" cy="1349677"/>
                    <wp:effectExtent l="0" t="0" r="0" b="3175"/>
                    <wp:docPr id="502718278" name="Picture 5027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28A2ABB4" w14:textId="77777777" w:rsidR="007041E7" w:rsidRDefault="007041E7" w:rsidP="003D036E">
            <w:pPr>
              <w:pStyle w:val="a"/>
              <w:rPr>
                <w:ins w:id="2176" w:author="Mosen Bakhtiari" w:date="2025-10-11T23:01:00Z"/>
                <w:szCs w:val="22"/>
              </w:rPr>
            </w:pPr>
            <w:ins w:id="2177" w:author="Mosen Bakhtiari" w:date="2025-10-11T23:01:00Z">
              <w:r w:rsidRPr="003A3611">
                <w:rPr>
                  <w:noProof/>
                </w:rPr>
                <w:drawing>
                  <wp:inline distT="0" distB="0" distL="0" distR="0" wp14:anchorId="5FB9DA2E" wp14:editId="77F402D4">
                    <wp:extent cx="2588456" cy="1485288"/>
                    <wp:effectExtent l="0" t="0" r="2540" b="635"/>
                    <wp:docPr id="752835542" name="Picture 7528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91"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03A1F18F" w14:textId="77777777" w:rsidR="007041E7" w:rsidRDefault="007041E7" w:rsidP="003D036E">
            <w:pPr>
              <w:pStyle w:val="a"/>
              <w:rPr>
                <w:ins w:id="2178" w:author="Mosen Bakhtiari" w:date="2025-10-11T23:01:00Z"/>
                <w:szCs w:val="22"/>
              </w:rPr>
            </w:pPr>
            <w:ins w:id="2179" w:author="Mosen Bakhtiari" w:date="2025-10-11T23:01:00Z">
              <w:r w:rsidRPr="003A3611">
                <w:rPr>
                  <w:noProof/>
                </w:rPr>
                <w:drawing>
                  <wp:inline distT="0" distB="0" distL="0" distR="0" wp14:anchorId="671D8356" wp14:editId="7244720D">
                    <wp:extent cx="2386134" cy="1377196"/>
                    <wp:effectExtent l="0" t="0" r="0" b="0"/>
                    <wp:docPr id="291114815" name="Picture 2911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92"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3BAE2F78" w14:textId="77777777" w:rsidTr="003D036E">
        <w:trPr>
          <w:jc w:val="center"/>
          <w:ins w:id="2180" w:author="Mosen Bakhtiari" w:date="2025-10-11T23:01:00Z"/>
        </w:trPr>
        <w:tc>
          <w:tcPr>
            <w:tcW w:w="4007" w:type="dxa"/>
          </w:tcPr>
          <w:p w14:paraId="405C932F" w14:textId="77777777" w:rsidR="007041E7" w:rsidRDefault="007041E7" w:rsidP="003D036E">
            <w:pPr>
              <w:pStyle w:val="a"/>
              <w:rPr>
                <w:ins w:id="2181" w:author="Mosen Bakhtiari" w:date="2025-10-11T23:01:00Z"/>
                <w:szCs w:val="22"/>
              </w:rPr>
            </w:pPr>
            <w:ins w:id="2182" w:author="Mosen Bakhtiari" w:date="2025-10-11T23:01:00Z">
              <w:r w:rsidRPr="003A3611">
                <w:rPr>
                  <w:noProof/>
                </w:rPr>
                <w:drawing>
                  <wp:inline distT="0" distB="0" distL="0" distR="0" wp14:anchorId="46D84792" wp14:editId="723E86C6">
                    <wp:extent cx="2373947" cy="1357630"/>
                    <wp:effectExtent l="0" t="0" r="7620" b="0"/>
                    <wp:docPr id="261317814" name="Picture 2613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93" cstate="screen">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3A873CEE" w14:textId="77777777" w:rsidR="007041E7" w:rsidRDefault="007041E7" w:rsidP="003D036E">
            <w:pPr>
              <w:pStyle w:val="a"/>
              <w:rPr>
                <w:ins w:id="2183" w:author="Mosen Bakhtiari" w:date="2025-10-11T23:01:00Z"/>
                <w:szCs w:val="22"/>
              </w:rPr>
            </w:pPr>
            <w:ins w:id="2184" w:author="Mosen Bakhtiari" w:date="2025-10-11T23:01:00Z">
              <w:r w:rsidRPr="003A3611">
                <w:rPr>
                  <w:noProof/>
                </w:rPr>
                <w:drawing>
                  <wp:inline distT="0" distB="0" distL="0" distR="0" wp14:anchorId="63C558DB" wp14:editId="24EEBE60">
                    <wp:extent cx="2442210" cy="1408629"/>
                    <wp:effectExtent l="0" t="0" r="0" b="1270"/>
                    <wp:docPr id="2037821028" name="Picture 20378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94" cstate="screen">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71393B8B" w14:textId="77777777" w:rsidR="007041E7" w:rsidRDefault="007041E7" w:rsidP="003D036E">
            <w:pPr>
              <w:pStyle w:val="a"/>
              <w:rPr>
                <w:ins w:id="2185" w:author="Mosen Bakhtiari" w:date="2025-10-11T23:01:00Z"/>
                <w:szCs w:val="22"/>
              </w:rPr>
            </w:pPr>
            <w:ins w:id="2186" w:author="Mosen Bakhtiari" w:date="2025-10-11T23:01:00Z">
              <w:r w:rsidRPr="003A3611">
                <w:rPr>
                  <w:noProof/>
                </w:rPr>
                <w:drawing>
                  <wp:inline distT="0" distB="0" distL="0" distR="0" wp14:anchorId="760A232B" wp14:editId="7DF40E98">
                    <wp:extent cx="2428821" cy="1395494"/>
                    <wp:effectExtent l="0" t="0" r="0" b="0"/>
                    <wp:docPr id="1685410062" name="Picture 16854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95"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45FC369" w14:textId="77777777" w:rsidTr="003D036E">
        <w:trPr>
          <w:jc w:val="center"/>
          <w:ins w:id="2187" w:author="Mosen Bakhtiari" w:date="2025-10-11T23:01:00Z"/>
        </w:trPr>
        <w:tc>
          <w:tcPr>
            <w:tcW w:w="4007" w:type="dxa"/>
          </w:tcPr>
          <w:p w14:paraId="245FDEB2" w14:textId="77777777" w:rsidR="007041E7" w:rsidRDefault="007041E7" w:rsidP="003D036E">
            <w:pPr>
              <w:pStyle w:val="a"/>
              <w:rPr>
                <w:ins w:id="2188" w:author="Mosen Bakhtiari" w:date="2025-10-11T23:01:00Z"/>
                <w:szCs w:val="22"/>
              </w:rPr>
            </w:pPr>
            <w:ins w:id="2189" w:author="Mosen Bakhtiari" w:date="2025-10-11T23:01:00Z">
              <w:r w:rsidRPr="003A3611">
                <w:rPr>
                  <w:noProof/>
                </w:rPr>
                <w:drawing>
                  <wp:inline distT="0" distB="0" distL="0" distR="0" wp14:anchorId="16E0E5AA" wp14:editId="4CD77BC1">
                    <wp:extent cx="2336165" cy="1345527"/>
                    <wp:effectExtent l="0" t="0" r="6985" b="7620"/>
                    <wp:docPr id="2144507394" name="Picture 214450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0CEF0CD0" w14:textId="77777777" w:rsidR="007041E7" w:rsidRDefault="007041E7" w:rsidP="003D036E">
            <w:pPr>
              <w:pStyle w:val="a"/>
              <w:rPr>
                <w:ins w:id="2190" w:author="Mosen Bakhtiari" w:date="2025-10-11T23:01:00Z"/>
                <w:szCs w:val="22"/>
              </w:rPr>
            </w:pPr>
            <w:ins w:id="2191" w:author="Mosen Bakhtiari" w:date="2025-10-11T23:01:00Z">
              <w:r w:rsidRPr="003A3611">
                <w:rPr>
                  <w:noProof/>
                </w:rPr>
                <w:drawing>
                  <wp:inline distT="0" distB="0" distL="0" distR="0" wp14:anchorId="01B38285" wp14:editId="5EA2CEE7">
                    <wp:extent cx="2442258" cy="1416614"/>
                    <wp:effectExtent l="0" t="0" r="0" b="0"/>
                    <wp:docPr id="1117849057" name="Picture 11178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97"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49CB393D" w14:textId="77777777" w:rsidR="007041E7" w:rsidRDefault="007041E7" w:rsidP="003D036E">
            <w:pPr>
              <w:pStyle w:val="a"/>
              <w:rPr>
                <w:ins w:id="2192" w:author="Mosen Bakhtiari" w:date="2025-10-11T23:01:00Z"/>
                <w:szCs w:val="22"/>
              </w:rPr>
            </w:pPr>
            <w:ins w:id="2193" w:author="Mosen Bakhtiari" w:date="2025-10-11T23:01:00Z">
              <w:r w:rsidRPr="003A3611">
                <w:rPr>
                  <w:noProof/>
                </w:rPr>
                <w:drawing>
                  <wp:inline distT="0" distB="0" distL="0" distR="0" wp14:anchorId="26E862AB" wp14:editId="3C1DF012">
                    <wp:extent cx="2459022" cy="1358793"/>
                    <wp:effectExtent l="0" t="0" r="0" b="0"/>
                    <wp:docPr id="353993463" name="Picture 3539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98"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8D85C5A" w14:textId="77777777" w:rsidR="007041E7" w:rsidRPr="002E702C" w:rsidRDefault="007041E7" w:rsidP="007041E7">
      <w:pPr>
        <w:pBdr>
          <w:top w:val="nil"/>
          <w:left w:val="nil"/>
          <w:bottom w:val="nil"/>
          <w:right w:val="nil"/>
          <w:between w:val="nil"/>
        </w:pBdr>
        <w:spacing w:after="240" w:line="275" w:lineRule="auto"/>
        <w:jc w:val="center"/>
        <w:rPr>
          <w:ins w:id="2194" w:author="Mosen Bakhtiari" w:date="2025-10-11T23:01:00Z"/>
          <w:rFonts w:ascii="Georgia" w:eastAsia="Google Sans Text" w:hAnsi="Georgia" w:cstheme="minorHAnsi"/>
          <w:bCs/>
          <w:color w:val="1B1C1D"/>
          <w:sz w:val="24"/>
          <w:szCs w:val="24"/>
          <w:rtl/>
        </w:rPr>
      </w:pPr>
      <w:ins w:id="2195" w:author="Mosen Bakhtiari" w:date="2025-10-11T23:01:00Z">
        <w:r w:rsidRPr="002E702C">
          <w:rPr>
            <w:rFonts w:ascii="Georgia" w:eastAsia="Google Sans Text" w:hAnsi="Georgia" w:cstheme="minorHAnsi"/>
            <w:bCs/>
            <w:color w:val="1B1C1D"/>
            <w:sz w:val="24"/>
            <w:szCs w:val="24"/>
          </w:rPr>
          <w:t xml:space="preserve">Fig. </w:t>
        </w:r>
        <w:r>
          <w:rPr>
            <w:rFonts w:ascii="Georgia" w:eastAsia="Google Sans Text" w:hAnsi="Georgia" w:cstheme="minorHAnsi"/>
            <w:bCs/>
            <w:color w:val="1B1C1D"/>
            <w:sz w:val="24"/>
            <w:szCs w:val="24"/>
          </w:rPr>
          <w:t>18</w:t>
        </w:r>
        <w:r w:rsidRPr="002E702C">
          <w:rPr>
            <w:rFonts w:ascii="Georgia" w:eastAsia="Google Sans Text" w:hAnsi="Georgia" w:cstheme="minorHAnsi"/>
            <w:bCs/>
            <w:color w:val="1B1C1D"/>
            <w:sz w:val="24"/>
            <w:szCs w:val="24"/>
          </w:rPr>
          <w:t>. The scatter plots showing the correlation between annual discharge and PDSI of the far-dam stations during 1979 to 2022.</w:t>
        </w:r>
      </w:ins>
    </w:p>
    <w:p w14:paraId="0C94F10A" w14:textId="77777777" w:rsidR="007041E7" w:rsidRPr="00BA65B8" w:rsidRDefault="007041E7" w:rsidP="001B2781">
      <w:pPr>
        <w:pBdr>
          <w:top w:val="nil"/>
          <w:left w:val="nil"/>
          <w:bottom w:val="nil"/>
          <w:right w:val="nil"/>
          <w:between w:val="nil"/>
        </w:pBdr>
        <w:spacing w:after="120" w:line="240" w:lineRule="auto"/>
        <w:jc w:val="lowKashida"/>
        <w:rPr>
          <w:rFonts w:ascii="Georgia" w:hAnsi="Georgia" w:cstheme="minorHAnsi"/>
        </w:rPr>
      </w:pPr>
    </w:p>
    <w:sectPr w:rsidR="007041E7"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Darvishi" w:date="2025-07-22T14:58:00Z" w:initials="ADB">
    <w:p w14:paraId="4DCAA9AA" w14:textId="39434749" w:rsidR="00F83ACF" w:rsidRDefault="00F83ACF">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30" w:author="Darvishi" w:date="2025-07-22T14:58:00Z" w:initials="ADB">
    <w:p w14:paraId="0CB252D8" w14:textId="77777777" w:rsidR="00960A1E" w:rsidRDefault="00960A1E" w:rsidP="00960A1E">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37" w:author="Darvishi" w:date="2025-07-22T15:59:00Z" w:initials="ADB">
    <w:p w14:paraId="7AF32731" w14:textId="2ED4E2F8" w:rsidR="00F83ACF" w:rsidRDefault="00F83ACF">
      <w:pPr>
        <w:pStyle w:val="CommentText"/>
        <w:rPr>
          <w:rtl/>
          <w:lang w:bidi="fa-IR"/>
        </w:rPr>
      </w:pPr>
      <w:r>
        <w:rPr>
          <w:rStyle w:val="CommentReference"/>
        </w:rPr>
        <w:annotationRef/>
      </w:r>
      <w:r>
        <w:rPr>
          <w:rFonts w:hint="cs"/>
          <w:rtl/>
          <w:lang w:bidi="fa-IR"/>
        </w:rPr>
        <w:t>ظرفیت با حجم است ولی این مسافت است؟</w:t>
      </w:r>
    </w:p>
  </w:comment>
  <w:comment w:id="39" w:author="Darvishi" w:date="2025-07-22T16:00:00Z" w:initials="ADB">
    <w:p w14:paraId="4F520470" w14:textId="6FD2CD87" w:rsidR="00F83ACF" w:rsidRDefault="00F83ACF">
      <w:pPr>
        <w:pStyle w:val="CommentText"/>
      </w:pPr>
      <w:r>
        <w:rPr>
          <w:rStyle w:val="CommentReference"/>
        </w:rPr>
        <w:annotationRef/>
      </w:r>
      <w:r>
        <w:rPr>
          <w:rFonts w:hint="cs"/>
          <w:rtl/>
        </w:rPr>
        <w:t>اقلیم یا خشکسالی؟؟؟</w:t>
      </w:r>
    </w:p>
  </w:comment>
  <w:comment w:id="40" w:author="Darvishi" w:date="2025-07-22T16:01:00Z" w:initials="ADB">
    <w:p w14:paraId="05239D79" w14:textId="643D851D" w:rsidR="00F83ACF" w:rsidRDefault="00F83ACF">
      <w:pPr>
        <w:pStyle w:val="CommentText"/>
      </w:pPr>
      <w:r>
        <w:rPr>
          <w:rStyle w:val="CommentReference"/>
        </w:rPr>
        <w:annotationRef/>
      </w:r>
      <w:r>
        <w:t xml:space="preserve">Modeled or reanalyzed? </w:t>
      </w:r>
    </w:p>
  </w:comment>
  <w:comment w:id="48" w:author="Darvishi" w:date="2025-07-22T15:56:00Z" w:initials="ADB">
    <w:p w14:paraId="3004352C" w14:textId="77777777" w:rsidR="00F83ACF" w:rsidRDefault="00F83ACF">
      <w:pPr>
        <w:pStyle w:val="CommentText"/>
        <w:rPr>
          <w:rtl/>
          <w:lang w:bidi="fa-IR"/>
        </w:rPr>
      </w:pPr>
      <w:r>
        <w:rPr>
          <w:rStyle w:val="CommentReference"/>
        </w:rPr>
        <w:annotationRef/>
      </w:r>
      <w:r>
        <w:rPr>
          <w:rFonts w:hint="cs"/>
          <w:rtl/>
        </w:rPr>
        <w:t xml:space="preserve">لازم است شماره ها کمی کوچکتر نوشته شوند و فقط تفاوت رنگ کافی است. لازم است از حرف انگلیسی  </w:t>
      </w:r>
      <w:r>
        <w:t xml:space="preserve">d </w:t>
      </w:r>
      <w:r>
        <w:rPr>
          <w:rFonts w:hint="cs"/>
          <w:rtl/>
          <w:lang w:bidi="fa-IR"/>
        </w:rPr>
        <w:t xml:space="preserve">استفاده شود. </w:t>
      </w:r>
    </w:p>
    <w:p w14:paraId="5245C8DF" w14:textId="398DEA65" w:rsidR="00F83ACF" w:rsidRDefault="00F83ACF">
      <w:pPr>
        <w:pStyle w:val="CommentText"/>
        <w:rPr>
          <w:rtl/>
          <w:lang w:bidi="fa-IR"/>
        </w:rPr>
      </w:pPr>
      <w:r>
        <w:rPr>
          <w:rFonts w:hint="cs"/>
          <w:rtl/>
          <w:lang w:bidi="fa-IR"/>
        </w:rPr>
        <w:t>این شکل غیر ضروری استو اطلاعات سدها در شکل اول هست</w:t>
      </w:r>
    </w:p>
  </w:comment>
  <w:comment w:id="88" w:author="Darvishi" w:date="2025-07-23T16:41:00Z" w:initials="ADB">
    <w:p w14:paraId="37E1B6AE" w14:textId="18E27702" w:rsidR="00F54470" w:rsidRDefault="00F54470">
      <w:pPr>
        <w:pStyle w:val="CommentText"/>
        <w:rPr>
          <w:rtl/>
          <w:lang w:bidi="fa-IR"/>
        </w:rPr>
      </w:pPr>
      <w:r>
        <w:rPr>
          <w:rStyle w:val="CommentReference"/>
        </w:rPr>
        <w:annotationRef/>
      </w:r>
      <w:r>
        <w:rPr>
          <w:rFonts w:hint="cs"/>
          <w:rtl/>
          <w:lang w:bidi="fa-IR"/>
        </w:rPr>
        <w:t xml:space="preserve">من </w:t>
      </w:r>
      <w:r>
        <w:rPr>
          <w:rFonts w:hint="cs"/>
          <w:rtl/>
          <w:lang w:bidi="fa-IR"/>
        </w:rPr>
        <w:t>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155" w:author="Darvishi" w:date="2025-07-23T16:41:00Z" w:initials="ADB">
    <w:p w14:paraId="5D46C7C6" w14:textId="77777777" w:rsidR="00D41771" w:rsidRDefault="00D41771" w:rsidP="00D41771">
      <w:pPr>
        <w:pStyle w:val="CommentText"/>
        <w:rPr>
          <w:rtl/>
          <w:lang w:bidi="fa-IR"/>
        </w:rPr>
      </w:pPr>
      <w:r>
        <w:rPr>
          <w:rStyle w:val="CommentReference"/>
        </w:rPr>
        <w:annotationRef/>
      </w:r>
      <w:r>
        <w:rPr>
          <w:rFonts w:hint="cs"/>
          <w:rtl/>
          <w:lang w:bidi="fa-IR"/>
        </w:rPr>
        <w:t xml:space="preserve">من </w:t>
      </w:r>
      <w:r>
        <w:rPr>
          <w:rFonts w:hint="cs"/>
          <w:rtl/>
          <w:lang w:bidi="fa-IR"/>
        </w:rPr>
        <w:t>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207" w:author="Darvishi" w:date="2025-07-23T16:43:00Z" w:initials="ADB">
    <w:p w14:paraId="42FC417F" w14:textId="6F761F7B" w:rsidR="00F54470" w:rsidRDefault="00F54470">
      <w:pPr>
        <w:pStyle w:val="CommentText"/>
      </w:pPr>
      <w:r>
        <w:rPr>
          <w:rStyle w:val="CommentReference"/>
        </w:rPr>
        <w:annotationRef/>
      </w:r>
      <w:r>
        <w:rPr>
          <w:rFonts w:hint="cs"/>
          <w:rtl/>
        </w:rPr>
        <w:t>دقیقا مانند کامنت بالا عمل شود</w:t>
      </w:r>
    </w:p>
  </w:comment>
  <w:comment w:id="293" w:author="Darvishi" w:date="2025-07-23T16:43:00Z" w:initials="ADB">
    <w:p w14:paraId="1EFAC4FE" w14:textId="77777777" w:rsidR="009D11C7" w:rsidRDefault="009D11C7" w:rsidP="009D11C7">
      <w:pPr>
        <w:pStyle w:val="CommentText"/>
      </w:pPr>
      <w:r>
        <w:rPr>
          <w:rStyle w:val="CommentReference"/>
        </w:rPr>
        <w:annotationRef/>
      </w:r>
      <w:r>
        <w:rPr>
          <w:rFonts w:hint="cs"/>
          <w:rtl/>
        </w:rPr>
        <w:t xml:space="preserve">دقیقا </w:t>
      </w:r>
      <w:r>
        <w:rPr>
          <w:rFonts w:hint="cs"/>
          <w:rtl/>
        </w:rPr>
        <w:t>مانند کامنت بالا عمل شود</w:t>
      </w:r>
    </w:p>
  </w:comment>
  <w:comment w:id="299" w:author="Darvishi" w:date="2025-07-23T17:01:00Z" w:initials="ADB">
    <w:p w14:paraId="7A84EA10" w14:textId="58146BD6" w:rsidR="005A0F1A" w:rsidRDefault="005A0F1A">
      <w:pPr>
        <w:pStyle w:val="CommentText"/>
        <w:rPr>
          <w:rtl/>
          <w:lang w:bidi="fa-IR"/>
        </w:rPr>
      </w:pPr>
      <w:r>
        <w:rPr>
          <w:rStyle w:val="CommentReference"/>
        </w:rPr>
        <w:annotationRef/>
      </w:r>
      <w:r w:rsidR="00580559">
        <w:rPr>
          <w:rFonts w:hint="cs"/>
          <w:noProof/>
          <w:rtl/>
          <w:lang w:bidi="fa-IR"/>
        </w:rPr>
        <w:t>شماره های محور افقی متوجه نمی شم؟؟؟</w:t>
      </w:r>
    </w:p>
  </w:comment>
  <w:comment w:id="371" w:author="Darvishi" w:date="2025-07-23T17:07:00Z" w:initials="ADB">
    <w:p w14:paraId="1877A473" w14:textId="40EC8FEB" w:rsidR="00DA26E3" w:rsidRDefault="00DA26E3">
      <w:pPr>
        <w:pStyle w:val="CommentText"/>
        <w:rPr>
          <w:rtl/>
          <w:lang w:bidi="fa-IR"/>
        </w:rPr>
      </w:pPr>
      <w:r>
        <w:rPr>
          <w:rStyle w:val="CommentReference"/>
        </w:rPr>
        <w:annotationRef/>
      </w:r>
      <w:r w:rsidR="00580559">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487" w:author="Darvishi" w:date="2025-07-23T17:07:00Z" w:initials="ADB">
    <w:p w14:paraId="626ED1BC" w14:textId="77777777" w:rsidR="00B44F87" w:rsidRDefault="00B44F87" w:rsidP="00B44F87">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534" w:author="Darvishi" w:date="2025-07-23T17:09:00Z" w:initials="ADB">
    <w:p w14:paraId="6F1D069D" w14:textId="47939D1C" w:rsidR="007A759F" w:rsidRDefault="007A759F">
      <w:pPr>
        <w:pStyle w:val="CommentText"/>
      </w:pPr>
      <w:r>
        <w:rPr>
          <w:rStyle w:val="CommentReference"/>
        </w:rPr>
        <w:annotationRef/>
      </w:r>
      <w:r w:rsidR="00580559">
        <w:rPr>
          <w:rFonts w:hint="cs"/>
          <w:noProof/>
          <w:rtl/>
        </w:rPr>
        <w:t>این شکل هم همینطور</w:t>
      </w:r>
    </w:p>
  </w:comment>
  <w:comment w:id="654" w:author="Darvishi" w:date="2025-07-23T17:09:00Z" w:initials="ADB">
    <w:p w14:paraId="0437192D" w14:textId="77777777" w:rsidR="00B21CA9" w:rsidRDefault="00B21CA9" w:rsidP="00B21CA9">
      <w:pPr>
        <w:pStyle w:val="CommentText"/>
      </w:pPr>
      <w:r>
        <w:rPr>
          <w:rStyle w:val="CommentReference"/>
        </w:rPr>
        <w:annotationRef/>
      </w:r>
      <w:r>
        <w:rPr>
          <w:rFonts w:hint="cs"/>
          <w:noProof/>
          <w:rtl/>
        </w:rPr>
        <w:t>این شکل هم همینطور</w:t>
      </w:r>
    </w:p>
  </w:comment>
  <w:comment w:id="1135" w:author="Darvishi" w:date="2025-07-23T17:09:00Z" w:initials="ADB">
    <w:p w14:paraId="02D86B2F" w14:textId="439493F6" w:rsidR="007A759F" w:rsidRDefault="007A759F">
      <w:pPr>
        <w:pStyle w:val="CommentText"/>
      </w:pPr>
      <w:r>
        <w:rPr>
          <w:rStyle w:val="CommentReference"/>
        </w:rPr>
        <w:annotationRef/>
      </w:r>
      <w:r w:rsidR="00580559">
        <w:rPr>
          <w:rFonts w:hint="cs"/>
          <w:noProof/>
          <w:rtl/>
        </w:rPr>
        <w:t xml:space="preserve">کلیه شکل های بالا هم همینطور </w:t>
      </w:r>
    </w:p>
  </w:comment>
  <w:comment w:id="1186" w:author="Darvishi" w:date="2025-07-23T17:09:00Z" w:initials="ADB">
    <w:p w14:paraId="47572D00" w14:textId="77777777" w:rsidR="00D73F1D" w:rsidRDefault="00D73F1D" w:rsidP="00D73F1D">
      <w:pPr>
        <w:pStyle w:val="CommentText"/>
      </w:pPr>
      <w:r>
        <w:rPr>
          <w:rStyle w:val="CommentReference"/>
        </w:rPr>
        <w:annotationRef/>
      </w:r>
      <w:r>
        <w:rPr>
          <w:rFonts w:hint="cs"/>
          <w:noProof/>
          <w:rtl/>
        </w:rPr>
        <w:t xml:space="preserve">کلیه شکل های بالا هم همینطور </w:t>
      </w:r>
    </w:p>
  </w:comment>
  <w:comment w:id="1441" w:author="Darvishi" w:date="2025-07-23T17:09:00Z" w:initials="ADB">
    <w:p w14:paraId="5834C163" w14:textId="7AEBD4F8" w:rsidR="007A759F" w:rsidRDefault="007A759F">
      <w:pPr>
        <w:pStyle w:val="CommentText"/>
      </w:pPr>
      <w:r>
        <w:rPr>
          <w:rStyle w:val="CommentReference"/>
        </w:rPr>
        <w:annotationRef/>
      </w:r>
      <w:r w:rsidR="00580559">
        <w:rPr>
          <w:rFonts w:hint="cs"/>
          <w:noProof/>
          <w:rtl/>
        </w:rPr>
        <w:t>همینطور</w:t>
      </w:r>
    </w:p>
  </w:comment>
  <w:comment w:id="1440" w:author="Darvishi" w:date="2025-07-23T17:11:00Z" w:initials="ADB">
    <w:p w14:paraId="76FEFBE6" w14:textId="7E8D4FD8" w:rsidR="00EE0DC8" w:rsidRDefault="00EE0DC8">
      <w:pPr>
        <w:pStyle w:val="CommentText"/>
      </w:pPr>
      <w:r>
        <w:rPr>
          <w:rStyle w:val="CommentReference"/>
        </w:rPr>
        <w:annotationRef/>
      </w:r>
      <w:r w:rsidR="00580559">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1536" w:author="Darvishi" w:date="2025-07-23T17:09:00Z" w:initials="ADB">
    <w:p w14:paraId="224D0233" w14:textId="77777777" w:rsidR="00FC659E" w:rsidRDefault="00FC659E" w:rsidP="00FC659E">
      <w:pPr>
        <w:pStyle w:val="CommentText"/>
      </w:pPr>
      <w:r>
        <w:rPr>
          <w:rStyle w:val="CommentReference"/>
        </w:rPr>
        <w:annotationRef/>
      </w:r>
      <w:r>
        <w:rPr>
          <w:rFonts w:hint="cs"/>
          <w:noProof/>
          <w:rtl/>
        </w:rPr>
        <w:t>همینطور</w:t>
      </w:r>
    </w:p>
  </w:comment>
  <w:comment w:id="1535" w:author="Darvishi" w:date="2025-07-23T17:11:00Z" w:initials="ADB">
    <w:p w14:paraId="7F5A1166" w14:textId="77777777" w:rsidR="00FC659E" w:rsidRDefault="00FC659E" w:rsidP="00FC659E">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1542" w:author="Darvishi" w:date="2025-07-23T17:41:00Z" w:initials="ADB">
    <w:p w14:paraId="34899F98" w14:textId="15BF747D" w:rsidR="00BA65B8" w:rsidRDefault="00BA65B8">
      <w:pPr>
        <w:pStyle w:val="CommentText"/>
        <w:rPr>
          <w:rtl/>
          <w:lang w:bidi="fa-IR"/>
        </w:rPr>
      </w:pPr>
      <w:r>
        <w:rPr>
          <w:rStyle w:val="CommentReference"/>
        </w:rPr>
        <w:annotationRef/>
      </w:r>
      <w:r w:rsidR="00580559">
        <w:rPr>
          <w:rFonts w:hint="cs"/>
          <w:noProof/>
          <w:rtl/>
          <w:lang w:bidi="fa-IR"/>
        </w:rPr>
        <w:t>ضمنا استاندارد مقاله 8 تصویر است. معمولا بیشتر باشد ایراد می گیرند</w:t>
      </w:r>
    </w:p>
  </w:comment>
  <w:comment w:id="1543" w:author="Darvishi" w:date="2025-07-24T06:35:00Z" w:initials="ADB">
    <w:p w14:paraId="336F719C" w14:textId="4ECF74C8" w:rsidR="002B4FD4" w:rsidRDefault="002B4FD4">
      <w:pPr>
        <w:pStyle w:val="CommentText"/>
        <w:rPr>
          <w:rtl/>
          <w:lang w:bidi="fa-IR"/>
        </w:rPr>
      </w:pPr>
      <w:r>
        <w:rPr>
          <w:rStyle w:val="CommentReference"/>
        </w:rPr>
        <w:annotationRef/>
      </w:r>
      <w:r>
        <w:rPr>
          <w:rFonts w:hint="cs"/>
          <w:rtl/>
          <w:lang w:bidi="fa-IR"/>
        </w:rPr>
        <w:t>لازم است درمورد ترکیب رنگ این شکل صحبت کنیم</w:t>
      </w:r>
    </w:p>
  </w:comment>
  <w:comment w:id="1544" w:author="Darvishi" w:date="2025-07-23T17:40:00Z" w:initials="ADB">
    <w:p w14:paraId="65AB0803" w14:textId="6D5F451C" w:rsidR="00BA65B8" w:rsidRDefault="00BA65B8">
      <w:pPr>
        <w:pStyle w:val="CommentText"/>
        <w:rPr>
          <w:rtl/>
          <w:lang w:bidi="fa-IR"/>
        </w:rPr>
      </w:pPr>
      <w:r>
        <w:rPr>
          <w:rStyle w:val="CommentReference"/>
        </w:rPr>
        <w:annotationRef/>
      </w:r>
      <w:r w:rsidR="00580559">
        <w:rPr>
          <w:rFonts w:hint="cs"/>
          <w:noProof/>
          <w:rtl/>
          <w:lang w:bidi="fa-IR"/>
        </w:rPr>
        <w:t xml:space="preserve">لازم الست در کل متن درمورد اسم گذاری ها به یک وحدت رویه برسیم. جلسه می ذاریم </w:t>
      </w:r>
    </w:p>
  </w:comment>
  <w:comment w:id="1546" w:author="Darvishi" w:date="2025-07-24T06:36:00Z" w:initials="ADB">
    <w:p w14:paraId="3B57BD4F" w14:textId="77777777" w:rsidR="001C2BC4" w:rsidRDefault="001C2BC4">
      <w:pPr>
        <w:pStyle w:val="CommentText"/>
        <w:rPr>
          <w:rtl/>
        </w:rPr>
      </w:pPr>
      <w:r>
        <w:rPr>
          <w:rStyle w:val="CommentReference"/>
        </w:rPr>
        <w:annotationRef/>
      </w:r>
      <w:r>
        <w:rPr>
          <w:rFonts w:hint="cs"/>
          <w:rtl/>
        </w:rPr>
        <w:t xml:space="preserve">آیا معیاری برای فاصله درنظر گرفته اید؟ یا شانسی انتخاب شده اند. </w:t>
      </w:r>
    </w:p>
    <w:p w14:paraId="494ED875" w14:textId="7F586258" w:rsidR="001C2BC4" w:rsidRDefault="001C2BC4">
      <w:pPr>
        <w:pStyle w:val="CommentText"/>
      </w:pPr>
      <w:r>
        <w:rPr>
          <w:rFonts w:hint="cs"/>
          <w:rtl/>
        </w:rPr>
        <w:t>درمورد نزدیکی معیار چیست؟</w:t>
      </w:r>
    </w:p>
  </w:comment>
  <w:comment w:id="1545" w:author="Darvishi" w:date="2025-07-24T06:37:00Z" w:initials="ADB">
    <w:p w14:paraId="32AFF6AD" w14:textId="6AC81081" w:rsidR="00483B86" w:rsidRDefault="00483B86">
      <w:pPr>
        <w:pStyle w:val="CommentText"/>
      </w:pPr>
      <w:r>
        <w:rPr>
          <w:rStyle w:val="CommentReference"/>
        </w:rPr>
        <w:annotationRef/>
      </w:r>
      <w:r>
        <w:rPr>
          <w:rFonts w:hint="cs"/>
          <w:rtl/>
        </w:rPr>
        <w:t xml:space="preserve">ببنیند </w:t>
      </w:r>
      <w:r>
        <w:rPr>
          <w:rFonts w:hint="cs"/>
          <w:rtl/>
        </w:rPr>
        <w:t xml:space="preserve">اثر خشکالی باید طوری بیان شود که نشان می دهد علاوه بر اثر خود سد اثر ثانویه مثلا خشکسالی است. البته قطعا داور گیر خواهد داد که شرب و کشاورزی چه نقشی دارد. </w:t>
      </w:r>
      <w:r w:rsidR="001F45E8">
        <w:rPr>
          <w:rFonts w:hint="cs"/>
          <w:rtl/>
        </w:rPr>
        <w:t>بیایید دانشکده تا بنشینیم و صحبت کنیم</w:t>
      </w:r>
    </w:p>
  </w:comment>
  <w:comment w:id="1547" w:author="Darvishi" w:date="2025-07-24T06:39:00Z" w:initials="ADB">
    <w:p w14:paraId="7786F374" w14:textId="057D6001" w:rsidR="001F45E8" w:rsidRDefault="001F45E8">
      <w:pPr>
        <w:pStyle w:val="CommentText"/>
      </w:pPr>
      <w:r>
        <w:rPr>
          <w:rStyle w:val="CommentReference"/>
        </w:rPr>
        <w:annotationRef/>
      </w:r>
      <w:r>
        <w:rPr>
          <w:rFonts w:hint="cs"/>
          <w:rtl/>
        </w:rPr>
        <w:t xml:space="preserve">تا </w:t>
      </w:r>
      <w:r>
        <w:rPr>
          <w:rFonts w:hint="cs"/>
          <w:rtl/>
        </w:rPr>
        <w:t xml:space="preserve">اینجا ادیت بس است. لازم است بشینیم و صحبت کنیم. </w:t>
      </w:r>
      <w:r w:rsidR="001F1C5A">
        <w:rPr>
          <w:rFonts w:hint="cs"/>
          <w:rtl/>
        </w:rPr>
        <w:t>اگر درمورد موارد بالا توافق کردیم من در ادامه می خونم و ادیت می کنم</w:t>
      </w:r>
    </w:p>
  </w:comment>
  <w:comment w:id="1778" w:author="Darvishi" w:date="2025-07-23T17:07:00Z" w:initials="ADB">
    <w:p w14:paraId="359AB8C1" w14:textId="77777777" w:rsidR="007A20F4" w:rsidRDefault="007A20F4" w:rsidP="007A20F4">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1828" w:author="Darvishi" w:date="2025-07-23T17:09:00Z" w:initials="ADB">
    <w:p w14:paraId="0BAE9FAE" w14:textId="77777777" w:rsidR="007A20F4" w:rsidRDefault="007A20F4" w:rsidP="007A20F4">
      <w:pPr>
        <w:pStyle w:val="CommentText"/>
      </w:pPr>
      <w:r>
        <w:rPr>
          <w:rStyle w:val="CommentReference"/>
        </w:rPr>
        <w:annotationRef/>
      </w:r>
      <w:r>
        <w:rPr>
          <w:rFonts w:hint="cs"/>
          <w:noProof/>
          <w:rtl/>
        </w:rPr>
        <w:t>این شکل هم همینطور</w:t>
      </w:r>
    </w:p>
  </w:comment>
  <w:comment w:id="1999" w:author="Darvishi" w:date="2025-07-23T17:09:00Z" w:initials="ADB">
    <w:p w14:paraId="76EF902D" w14:textId="77777777" w:rsidR="0033630E" w:rsidRDefault="0033630E" w:rsidP="0033630E">
      <w:pPr>
        <w:pStyle w:val="CommentText"/>
      </w:pPr>
      <w:r>
        <w:rPr>
          <w:rStyle w:val="CommentReference"/>
        </w:rPr>
        <w:annotationRef/>
      </w:r>
      <w:r>
        <w:rPr>
          <w:rFonts w:hint="cs"/>
          <w:noProof/>
          <w:rtl/>
        </w:rPr>
        <w:t xml:space="preserve">کلیه شکل های بالا هم همینطور </w:t>
      </w:r>
    </w:p>
  </w:comment>
  <w:comment w:id="2120" w:author="Darvishi" w:date="2025-07-23T17:09:00Z" w:initials="ADB">
    <w:p w14:paraId="319A836F" w14:textId="77777777" w:rsidR="005C627A" w:rsidRDefault="005C627A" w:rsidP="005C627A">
      <w:pPr>
        <w:pStyle w:val="CommentText"/>
      </w:pPr>
      <w:r>
        <w:rPr>
          <w:rStyle w:val="CommentReference"/>
        </w:rPr>
        <w:annotationRef/>
      </w:r>
      <w:r>
        <w:rPr>
          <w:rFonts w:hint="cs"/>
          <w:noProof/>
          <w:rtl/>
        </w:rPr>
        <w:t>همینطور</w:t>
      </w:r>
    </w:p>
  </w:comment>
  <w:comment w:id="2119" w:author="Darvishi" w:date="2025-07-23T17:11:00Z" w:initials="ADB">
    <w:p w14:paraId="0FB10D19" w14:textId="77777777" w:rsidR="005C627A" w:rsidRDefault="005C627A" w:rsidP="005C627A">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CAA9AA" w15:done="0"/>
  <w15:commentEx w15:paraId="0CB252D8" w15:done="0"/>
  <w15:commentEx w15:paraId="7AF32731" w15:done="0"/>
  <w15:commentEx w15:paraId="4F520470" w15:done="0"/>
  <w15:commentEx w15:paraId="05239D79" w15:done="0"/>
  <w15:commentEx w15:paraId="5245C8DF" w15:done="0"/>
  <w15:commentEx w15:paraId="37E1B6AE" w15:done="0"/>
  <w15:commentEx w15:paraId="5D46C7C6" w15:done="0"/>
  <w15:commentEx w15:paraId="42FC417F" w15:done="0"/>
  <w15:commentEx w15:paraId="1EFAC4FE" w15:done="0"/>
  <w15:commentEx w15:paraId="7A84EA10" w15:done="0"/>
  <w15:commentEx w15:paraId="1877A473" w15:done="0"/>
  <w15:commentEx w15:paraId="626ED1BC" w15:done="0"/>
  <w15:commentEx w15:paraId="6F1D069D" w15:done="0"/>
  <w15:commentEx w15:paraId="0437192D" w15:done="0"/>
  <w15:commentEx w15:paraId="02D86B2F" w15:done="0"/>
  <w15:commentEx w15:paraId="47572D00" w15:done="0"/>
  <w15:commentEx w15:paraId="5834C163" w15:done="0"/>
  <w15:commentEx w15:paraId="76FEFBE6" w15:done="0"/>
  <w15:commentEx w15:paraId="224D0233" w15:done="0"/>
  <w15:commentEx w15:paraId="7F5A1166" w15:done="0"/>
  <w15:commentEx w15:paraId="34899F98" w15:done="0"/>
  <w15:commentEx w15:paraId="336F719C" w15:done="0"/>
  <w15:commentEx w15:paraId="65AB0803" w15:done="0"/>
  <w15:commentEx w15:paraId="494ED875" w15:done="0"/>
  <w15:commentEx w15:paraId="32AFF6AD" w15:done="0"/>
  <w15:commentEx w15:paraId="7786F374" w15:done="0"/>
  <w15:commentEx w15:paraId="359AB8C1" w15:done="0"/>
  <w15:commentEx w15:paraId="0BAE9FAE" w15:done="0"/>
  <w15:commentEx w15:paraId="76EF902D" w15:done="0"/>
  <w15:commentEx w15:paraId="319A836F" w15:done="0"/>
  <w15:commentEx w15:paraId="0FB10D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CAA9AA" w16cid:durableId="4DCAA9AA"/>
  <w16cid:commentId w16cid:paraId="0CB252D8" w16cid:durableId="5D4ED78C"/>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5D46C7C6" w16cid:durableId="35A1B411"/>
  <w16cid:commentId w16cid:paraId="42FC417F" w16cid:durableId="42FC417F"/>
  <w16cid:commentId w16cid:paraId="1EFAC4FE" w16cid:durableId="407CF6E9"/>
  <w16cid:commentId w16cid:paraId="7A84EA10" w16cid:durableId="7A84EA10"/>
  <w16cid:commentId w16cid:paraId="1877A473" w16cid:durableId="1877A473"/>
  <w16cid:commentId w16cid:paraId="626ED1BC" w16cid:durableId="0B270795"/>
  <w16cid:commentId w16cid:paraId="6F1D069D" w16cid:durableId="6F1D069D"/>
  <w16cid:commentId w16cid:paraId="0437192D" w16cid:durableId="3A6346CE"/>
  <w16cid:commentId w16cid:paraId="02D86B2F" w16cid:durableId="02D86B2F"/>
  <w16cid:commentId w16cid:paraId="47572D00" w16cid:durableId="1491C22F"/>
  <w16cid:commentId w16cid:paraId="5834C163" w16cid:durableId="5834C163"/>
  <w16cid:commentId w16cid:paraId="76FEFBE6" w16cid:durableId="76FEFBE6"/>
  <w16cid:commentId w16cid:paraId="224D0233" w16cid:durableId="1116C8D0"/>
  <w16cid:commentId w16cid:paraId="7F5A1166" w16cid:durableId="07590413"/>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Id w16cid:paraId="359AB8C1" w16cid:durableId="7882A0D5"/>
  <w16cid:commentId w16cid:paraId="0BAE9FAE" w16cid:durableId="4EB55C04"/>
  <w16cid:commentId w16cid:paraId="76EF902D" w16cid:durableId="5C37BC9A"/>
  <w16cid:commentId w16cid:paraId="319A836F" w16cid:durableId="6FE054C7"/>
  <w16cid:commentId w16cid:paraId="0FB10D19" w16cid:durableId="50E4D7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C9D0D" w14:textId="77777777" w:rsidR="00A85933" w:rsidRDefault="00A85933" w:rsidP="007F3FBC">
      <w:pPr>
        <w:spacing w:after="0" w:line="240" w:lineRule="auto"/>
      </w:pPr>
      <w:r>
        <w:separator/>
      </w:r>
    </w:p>
  </w:endnote>
  <w:endnote w:type="continuationSeparator" w:id="0">
    <w:p w14:paraId="19375A55" w14:textId="77777777" w:rsidR="00A85933" w:rsidRDefault="00A85933"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30E7E" w14:textId="77777777" w:rsidR="00A85933" w:rsidRDefault="00A85933" w:rsidP="007F3FBC">
      <w:pPr>
        <w:spacing w:after="0" w:line="240" w:lineRule="auto"/>
      </w:pPr>
      <w:r>
        <w:separator/>
      </w:r>
    </w:p>
  </w:footnote>
  <w:footnote w:type="continuationSeparator" w:id="0">
    <w:p w14:paraId="70ED9AB6" w14:textId="77777777" w:rsidR="00A85933" w:rsidRDefault="00A85933" w:rsidP="007F3FBC">
      <w:pPr>
        <w:spacing w:after="0" w:line="240" w:lineRule="auto"/>
      </w:pPr>
      <w:r>
        <w:continuationSeparator/>
      </w:r>
    </w:p>
  </w:footnote>
  <w:footnote w:id="1">
    <w:p w14:paraId="07C05755" w14:textId="7AFC9132" w:rsidR="00F83ACF" w:rsidRDefault="00F83ACF" w:rsidP="00F324D6">
      <w:pPr>
        <w:pStyle w:val="FootnoteText"/>
      </w:pPr>
      <w:r w:rsidRPr="00661F33">
        <w:rPr>
          <w:rStyle w:val="FootnoteReference"/>
          <w:vertAlign w:val="baseline"/>
        </w:rPr>
        <w:footnoteRef/>
      </w:r>
      <w:r w:rsidRPr="00661F33">
        <w:t>-</w:t>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3640107">
    <w:abstractNumId w:val="11"/>
  </w:num>
  <w:num w:numId="2" w16cid:durableId="593443110">
    <w:abstractNumId w:val="0"/>
  </w:num>
  <w:num w:numId="3" w16cid:durableId="606543859">
    <w:abstractNumId w:val="7"/>
  </w:num>
  <w:num w:numId="4" w16cid:durableId="1180199228">
    <w:abstractNumId w:val="10"/>
  </w:num>
  <w:num w:numId="5" w16cid:durableId="1688828937">
    <w:abstractNumId w:val="3"/>
  </w:num>
  <w:num w:numId="6" w16cid:durableId="11956149">
    <w:abstractNumId w:val="5"/>
  </w:num>
  <w:num w:numId="7" w16cid:durableId="268894964">
    <w:abstractNumId w:val="9"/>
  </w:num>
  <w:num w:numId="8" w16cid:durableId="1047485483">
    <w:abstractNumId w:val="4"/>
  </w:num>
  <w:num w:numId="9" w16cid:durableId="669990790">
    <w:abstractNumId w:val="1"/>
  </w:num>
  <w:num w:numId="10" w16cid:durableId="1331715046">
    <w:abstractNumId w:val="2"/>
  </w:num>
  <w:num w:numId="11" w16cid:durableId="593903075">
    <w:abstractNumId w:val="8"/>
  </w:num>
  <w:num w:numId="12" w16cid:durableId="106049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aAbkhiz">
    <w15:presenceInfo w15:providerId="None" w15:userId="MartaAbkhiz"/>
  </w15:person>
  <w15:person w15:author="Mosen Bakhtiari">
    <w15:presenceInfo w15:providerId="Windows Live" w15:userId="55a97d1ec4a53900"/>
  </w15:person>
  <w15:person w15:author="Darvishi">
    <w15:presenceInfo w15:providerId="None" w15:userId="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4D87"/>
    <w:rsid w:val="0000537B"/>
    <w:rsid w:val="00006717"/>
    <w:rsid w:val="00011C39"/>
    <w:rsid w:val="00011D8E"/>
    <w:rsid w:val="000134B5"/>
    <w:rsid w:val="00013EF9"/>
    <w:rsid w:val="00017289"/>
    <w:rsid w:val="00020287"/>
    <w:rsid w:val="0002436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386"/>
    <w:rsid w:val="00047DFE"/>
    <w:rsid w:val="00050AA5"/>
    <w:rsid w:val="00051C1D"/>
    <w:rsid w:val="000544F3"/>
    <w:rsid w:val="000550CF"/>
    <w:rsid w:val="00056F2C"/>
    <w:rsid w:val="0005752A"/>
    <w:rsid w:val="00060668"/>
    <w:rsid w:val="0006321E"/>
    <w:rsid w:val="00063DE7"/>
    <w:rsid w:val="00064F67"/>
    <w:rsid w:val="00066EE5"/>
    <w:rsid w:val="00067B4D"/>
    <w:rsid w:val="00067CBA"/>
    <w:rsid w:val="00067F14"/>
    <w:rsid w:val="0007067F"/>
    <w:rsid w:val="000708AE"/>
    <w:rsid w:val="000723B3"/>
    <w:rsid w:val="000751F6"/>
    <w:rsid w:val="00076244"/>
    <w:rsid w:val="00076A56"/>
    <w:rsid w:val="000810EF"/>
    <w:rsid w:val="00081582"/>
    <w:rsid w:val="00082446"/>
    <w:rsid w:val="0008326D"/>
    <w:rsid w:val="00085B2B"/>
    <w:rsid w:val="0008699E"/>
    <w:rsid w:val="000871FE"/>
    <w:rsid w:val="00087D7A"/>
    <w:rsid w:val="00087F31"/>
    <w:rsid w:val="00090D59"/>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423B"/>
    <w:rsid w:val="000D6343"/>
    <w:rsid w:val="000D6D0E"/>
    <w:rsid w:val="000D7E0E"/>
    <w:rsid w:val="000E2983"/>
    <w:rsid w:val="000E37DC"/>
    <w:rsid w:val="000E412C"/>
    <w:rsid w:val="000E7767"/>
    <w:rsid w:val="000F051C"/>
    <w:rsid w:val="000F07EC"/>
    <w:rsid w:val="000F2053"/>
    <w:rsid w:val="000F2F3F"/>
    <w:rsid w:val="000F366F"/>
    <w:rsid w:val="000F60E4"/>
    <w:rsid w:val="00101A35"/>
    <w:rsid w:val="0010233D"/>
    <w:rsid w:val="001024DD"/>
    <w:rsid w:val="0010263A"/>
    <w:rsid w:val="0010293F"/>
    <w:rsid w:val="00103B7B"/>
    <w:rsid w:val="001076E0"/>
    <w:rsid w:val="00110840"/>
    <w:rsid w:val="00115049"/>
    <w:rsid w:val="001162A2"/>
    <w:rsid w:val="00116F30"/>
    <w:rsid w:val="0011708A"/>
    <w:rsid w:val="0011794C"/>
    <w:rsid w:val="00117BEF"/>
    <w:rsid w:val="00121360"/>
    <w:rsid w:val="0012155E"/>
    <w:rsid w:val="00122015"/>
    <w:rsid w:val="00122136"/>
    <w:rsid w:val="00127141"/>
    <w:rsid w:val="00127D7A"/>
    <w:rsid w:val="00130AE2"/>
    <w:rsid w:val="00130E8C"/>
    <w:rsid w:val="00135BF5"/>
    <w:rsid w:val="00136D7E"/>
    <w:rsid w:val="0014024B"/>
    <w:rsid w:val="00141B68"/>
    <w:rsid w:val="00142BF6"/>
    <w:rsid w:val="001527E3"/>
    <w:rsid w:val="00154085"/>
    <w:rsid w:val="001557C4"/>
    <w:rsid w:val="00155D58"/>
    <w:rsid w:val="00156294"/>
    <w:rsid w:val="0015679C"/>
    <w:rsid w:val="001600F7"/>
    <w:rsid w:val="00161E27"/>
    <w:rsid w:val="00163041"/>
    <w:rsid w:val="001631D7"/>
    <w:rsid w:val="0016629A"/>
    <w:rsid w:val="00167C48"/>
    <w:rsid w:val="00171193"/>
    <w:rsid w:val="00174B14"/>
    <w:rsid w:val="00176AF7"/>
    <w:rsid w:val="00182FD8"/>
    <w:rsid w:val="00184AE6"/>
    <w:rsid w:val="00187C87"/>
    <w:rsid w:val="001900D3"/>
    <w:rsid w:val="00191BC8"/>
    <w:rsid w:val="00191C51"/>
    <w:rsid w:val="0019436A"/>
    <w:rsid w:val="00194BFC"/>
    <w:rsid w:val="001973C4"/>
    <w:rsid w:val="001A29E5"/>
    <w:rsid w:val="001A2DAD"/>
    <w:rsid w:val="001A3DF5"/>
    <w:rsid w:val="001A5C7A"/>
    <w:rsid w:val="001A5F8D"/>
    <w:rsid w:val="001B2528"/>
    <w:rsid w:val="001B2781"/>
    <w:rsid w:val="001B4EE3"/>
    <w:rsid w:val="001B5353"/>
    <w:rsid w:val="001B6263"/>
    <w:rsid w:val="001B7CC0"/>
    <w:rsid w:val="001C2BC4"/>
    <w:rsid w:val="001C3017"/>
    <w:rsid w:val="001C47A7"/>
    <w:rsid w:val="001C5190"/>
    <w:rsid w:val="001C5A38"/>
    <w:rsid w:val="001C6520"/>
    <w:rsid w:val="001D1A2E"/>
    <w:rsid w:val="001D21E6"/>
    <w:rsid w:val="001D2501"/>
    <w:rsid w:val="001D36CB"/>
    <w:rsid w:val="001D5D8C"/>
    <w:rsid w:val="001D6D61"/>
    <w:rsid w:val="001E05B1"/>
    <w:rsid w:val="001E26A5"/>
    <w:rsid w:val="001E4568"/>
    <w:rsid w:val="001E476E"/>
    <w:rsid w:val="001F1C5A"/>
    <w:rsid w:val="001F2A95"/>
    <w:rsid w:val="001F45E8"/>
    <w:rsid w:val="001F471A"/>
    <w:rsid w:val="001F6F2D"/>
    <w:rsid w:val="001F7A98"/>
    <w:rsid w:val="0020041F"/>
    <w:rsid w:val="00200779"/>
    <w:rsid w:val="00202716"/>
    <w:rsid w:val="00204209"/>
    <w:rsid w:val="00206DFB"/>
    <w:rsid w:val="0021265E"/>
    <w:rsid w:val="002172AA"/>
    <w:rsid w:val="002200A0"/>
    <w:rsid w:val="002246EF"/>
    <w:rsid w:val="0022571E"/>
    <w:rsid w:val="00226099"/>
    <w:rsid w:val="002333D2"/>
    <w:rsid w:val="002337CC"/>
    <w:rsid w:val="0023628C"/>
    <w:rsid w:val="00240DC8"/>
    <w:rsid w:val="002414FA"/>
    <w:rsid w:val="002422E4"/>
    <w:rsid w:val="00244C4D"/>
    <w:rsid w:val="002456DB"/>
    <w:rsid w:val="00245B14"/>
    <w:rsid w:val="002465FF"/>
    <w:rsid w:val="00250F38"/>
    <w:rsid w:val="00251429"/>
    <w:rsid w:val="00251CE8"/>
    <w:rsid w:val="00253EC3"/>
    <w:rsid w:val="002541B6"/>
    <w:rsid w:val="002611ED"/>
    <w:rsid w:val="0026315E"/>
    <w:rsid w:val="002644F1"/>
    <w:rsid w:val="00264D9E"/>
    <w:rsid w:val="00266AB8"/>
    <w:rsid w:val="002727E8"/>
    <w:rsid w:val="00275119"/>
    <w:rsid w:val="0027623E"/>
    <w:rsid w:val="002763B4"/>
    <w:rsid w:val="00276827"/>
    <w:rsid w:val="002779BD"/>
    <w:rsid w:val="002826BB"/>
    <w:rsid w:val="00284B7B"/>
    <w:rsid w:val="00285F30"/>
    <w:rsid w:val="00286F5D"/>
    <w:rsid w:val="00287CED"/>
    <w:rsid w:val="00291715"/>
    <w:rsid w:val="0029243E"/>
    <w:rsid w:val="00294F81"/>
    <w:rsid w:val="00295A9F"/>
    <w:rsid w:val="002A00FB"/>
    <w:rsid w:val="002A02EA"/>
    <w:rsid w:val="002A0534"/>
    <w:rsid w:val="002A1150"/>
    <w:rsid w:val="002A1670"/>
    <w:rsid w:val="002A2137"/>
    <w:rsid w:val="002A4799"/>
    <w:rsid w:val="002A587E"/>
    <w:rsid w:val="002A7EEA"/>
    <w:rsid w:val="002B18E4"/>
    <w:rsid w:val="002B1CC3"/>
    <w:rsid w:val="002B4FD4"/>
    <w:rsid w:val="002B632D"/>
    <w:rsid w:val="002C0D25"/>
    <w:rsid w:val="002C1971"/>
    <w:rsid w:val="002C2686"/>
    <w:rsid w:val="002C44EE"/>
    <w:rsid w:val="002C4A18"/>
    <w:rsid w:val="002D0458"/>
    <w:rsid w:val="002D1BA5"/>
    <w:rsid w:val="002D2716"/>
    <w:rsid w:val="002D529F"/>
    <w:rsid w:val="002D55FE"/>
    <w:rsid w:val="002D67D7"/>
    <w:rsid w:val="002E00B5"/>
    <w:rsid w:val="002E0441"/>
    <w:rsid w:val="002E6B74"/>
    <w:rsid w:val="002E702C"/>
    <w:rsid w:val="002E7285"/>
    <w:rsid w:val="002F05C2"/>
    <w:rsid w:val="002F36D1"/>
    <w:rsid w:val="002F6FDA"/>
    <w:rsid w:val="002F7138"/>
    <w:rsid w:val="002F7414"/>
    <w:rsid w:val="002F7D00"/>
    <w:rsid w:val="00300BFA"/>
    <w:rsid w:val="00301879"/>
    <w:rsid w:val="00301BC5"/>
    <w:rsid w:val="003031DF"/>
    <w:rsid w:val="00304C21"/>
    <w:rsid w:val="003053F6"/>
    <w:rsid w:val="00307D7A"/>
    <w:rsid w:val="00310E4C"/>
    <w:rsid w:val="00315BAC"/>
    <w:rsid w:val="00315D33"/>
    <w:rsid w:val="00315DFC"/>
    <w:rsid w:val="003179DC"/>
    <w:rsid w:val="00323A15"/>
    <w:rsid w:val="00323EDE"/>
    <w:rsid w:val="00323F7A"/>
    <w:rsid w:val="003248DD"/>
    <w:rsid w:val="0033630E"/>
    <w:rsid w:val="00336325"/>
    <w:rsid w:val="00336BFE"/>
    <w:rsid w:val="00344E2E"/>
    <w:rsid w:val="00345193"/>
    <w:rsid w:val="003462E4"/>
    <w:rsid w:val="003466DE"/>
    <w:rsid w:val="0034725A"/>
    <w:rsid w:val="003475C0"/>
    <w:rsid w:val="00347D8A"/>
    <w:rsid w:val="0035287D"/>
    <w:rsid w:val="00352BFA"/>
    <w:rsid w:val="00352EA8"/>
    <w:rsid w:val="003541DC"/>
    <w:rsid w:val="003542DE"/>
    <w:rsid w:val="003560C3"/>
    <w:rsid w:val="00357DC3"/>
    <w:rsid w:val="00360485"/>
    <w:rsid w:val="0036188C"/>
    <w:rsid w:val="00361E29"/>
    <w:rsid w:val="00365243"/>
    <w:rsid w:val="0036585B"/>
    <w:rsid w:val="00367CA8"/>
    <w:rsid w:val="00367D04"/>
    <w:rsid w:val="00370EB7"/>
    <w:rsid w:val="00373264"/>
    <w:rsid w:val="00373752"/>
    <w:rsid w:val="00374313"/>
    <w:rsid w:val="003745E1"/>
    <w:rsid w:val="003767EA"/>
    <w:rsid w:val="00376801"/>
    <w:rsid w:val="00376B96"/>
    <w:rsid w:val="00377BEE"/>
    <w:rsid w:val="00380BD2"/>
    <w:rsid w:val="00383413"/>
    <w:rsid w:val="00383720"/>
    <w:rsid w:val="003841F8"/>
    <w:rsid w:val="0039066F"/>
    <w:rsid w:val="0039234C"/>
    <w:rsid w:val="00392762"/>
    <w:rsid w:val="00394542"/>
    <w:rsid w:val="00395706"/>
    <w:rsid w:val="00395B30"/>
    <w:rsid w:val="003A3611"/>
    <w:rsid w:val="003A4AC5"/>
    <w:rsid w:val="003A612D"/>
    <w:rsid w:val="003A644D"/>
    <w:rsid w:val="003B3670"/>
    <w:rsid w:val="003C028E"/>
    <w:rsid w:val="003C2145"/>
    <w:rsid w:val="003C2539"/>
    <w:rsid w:val="003C3BAF"/>
    <w:rsid w:val="003C40EC"/>
    <w:rsid w:val="003C5211"/>
    <w:rsid w:val="003D0AB2"/>
    <w:rsid w:val="003D119E"/>
    <w:rsid w:val="003D2C37"/>
    <w:rsid w:val="003D3E9A"/>
    <w:rsid w:val="003D6F8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20416"/>
    <w:rsid w:val="0042196D"/>
    <w:rsid w:val="00425AD5"/>
    <w:rsid w:val="004317AC"/>
    <w:rsid w:val="00433D0E"/>
    <w:rsid w:val="004342B9"/>
    <w:rsid w:val="00434516"/>
    <w:rsid w:val="004362D0"/>
    <w:rsid w:val="004412CC"/>
    <w:rsid w:val="004468E3"/>
    <w:rsid w:val="00453230"/>
    <w:rsid w:val="00455722"/>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D4E"/>
    <w:rsid w:val="00496B92"/>
    <w:rsid w:val="004A07DA"/>
    <w:rsid w:val="004A1D1C"/>
    <w:rsid w:val="004A41EB"/>
    <w:rsid w:val="004A5BCA"/>
    <w:rsid w:val="004A5C63"/>
    <w:rsid w:val="004A76D8"/>
    <w:rsid w:val="004A7CF1"/>
    <w:rsid w:val="004B64AD"/>
    <w:rsid w:val="004B6BB7"/>
    <w:rsid w:val="004C1A52"/>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E77B3"/>
    <w:rsid w:val="004F11B0"/>
    <w:rsid w:val="004F1A21"/>
    <w:rsid w:val="004F3937"/>
    <w:rsid w:val="004F4DCE"/>
    <w:rsid w:val="005019D5"/>
    <w:rsid w:val="00503D30"/>
    <w:rsid w:val="00504A97"/>
    <w:rsid w:val="00506085"/>
    <w:rsid w:val="0050634E"/>
    <w:rsid w:val="00507F93"/>
    <w:rsid w:val="005112B7"/>
    <w:rsid w:val="005119DA"/>
    <w:rsid w:val="00511EB4"/>
    <w:rsid w:val="00514CAD"/>
    <w:rsid w:val="005215E3"/>
    <w:rsid w:val="00522AC2"/>
    <w:rsid w:val="00523B54"/>
    <w:rsid w:val="005246A5"/>
    <w:rsid w:val="00524FE1"/>
    <w:rsid w:val="00526AD5"/>
    <w:rsid w:val="00526AE9"/>
    <w:rsid w:val="00526B6C"/>
    <w:rsid w:val="00526CEF"/>
    <w:rsid w:val="005338C4"/>
    <w:rsid w:val="005338FE"/>
    <w:rsid w:val="005410D3"/>
    <w:rsid w:val="005517FC"/>
    <w:rsid w:val="00552A03"/>
    <w:rsid w:val="00555113"/>
    <w:rsid w:val="00555CE1"/>
    <w:rsid w:val="0056030A"/>
    <w:rsid w:val="005606BD"/>
    <w:rsid w:val="005607B5"/>
    <w:rsid w:val="00560F7B"/>
    <w:rsid w:val="00565059"/>
    <w:rsid w:val="005658B3"/>
    <w:rsid w:val="0056623A"/>
    <w:rsid w:val="0056693F"/>
    <w:rsid w:val="005669CB"/>
    <w:rsid w:val="00575FF4"/>
    <w:rsid w:val="00580559"/>
    <w:rsid w:val="00581384"/>
    <w:rsid w:val="005816CD"/>
    <w:rsid w:val="00583E76"/>
    <w:rsid w:val="005847D7"/>
    <w:rsid w:val="005853E9"/>
    <w:rsid w:val="005879FF"/>
    <w:rsid w:val="0059064B"/>
    <w:rsid w:val="00592398"/>
    <w:rsid w:val="00593608"/>
    <w:rsid w:val="00593C05"/>
    <w:rsid w:val="00597860"/>
    <w:rsid w:val="00597936"/>
    <w:rsid w:val="00597E80"/>
    <w:rsid w:val="005A0C0E"/>
    <w:rsid w:val="005A0F1A"/>
    <w:rsid w:val="005A17DA"/>
    <w:rsid w:val="005A2009"/>
    <w:rsid w:val="005A3AE3"/>
    <w:rsid w:val="005A3B5F"/>
    <w:rsid w:val="005A63AF"/>
    <w:rsid w:val="005A688B"/>
    <w:rsid w:val="005A70C1"/>
    <w:rsid w:val="005B5D81"/>
    <w:rsid w:val="005B6506"/>
    <w:rsid w:val="005B655B"/>
    <w:rsid w:val="005B6892"/>
    <w:rsid w:val="005B6CDA"/>
    <w:rsid w:val="005B7C84"/>
    <w:rsid w:val="005C0E7B"/>
    <w:rsid w:val="005C290F"/>
    <w:rsid w:val="005C3399"/>
    <w:rsid w:val="005C44EF"/>
    <w:rsid w:val="005C627A"/>
    <w:rsid w:val="005C7F8D"/>
    <w:rsid w:val="005D07C8"/>
    <w:rsid w:val="005D24DF"/>
    <w:rsid w:val="005D3A87"/>
    <w:rsid w:val="005E16F8"/>
    <w:rsid w:val="005E19C2"/>
    <w:rsid w:val="005E383D"/>
    <w:rsid w:val="005E7188"/>
    <w:rsid w:val="005F1558"/>
    <w:rsid w:val="005F1C3A"/>
    <w:rsid w:val="005F340D"/>
    <w:rsid w:val="005F3C73"/>
    <w:rsid w:val="005F3E45"/>
    <w:rsid w:val="005F55D7"/>
    <w:rsid w:val="006005AF"/>
    <w:rsid w:val="006005F9"/>
    <w:rsid w:val="006006C0"/>
    <w:rsid w:val="00602546"/>
    <w:rsid w:val="0060570C"/>
    <w:rsid w:val="00607E80"/>
    <w:rsid w:val="00612E70"/>
    <w:rsid w:val="0061352D"/>
    <w:rsid w:val="00615990"/>
    <w:rsid w:val="0061723B"/>
    <w:rsid w:val="006174DF"/>
    <w:rsid w:val="0062215E"/>
    <w:rsid w:val="00625970"/>
    <w:rsid w:val="0062661D"/>
    <w:rsid w:val="00626FFF"/>
    <w:rsid w:val="006316DD"/>
    <w:rsid w:val="006376B2"/>
    <w:rsid w:val="00641582"/>
    <w:rsid w:val="00642877"/>
    <w:rsid w:val="006442C0"/>
    <w:rsid w:val="00644751"/>
    <w:rsid w:val="00647DAC"/>
    <w:rsid w:val="006511D6"/>
    <w:rsid w:val="00653A2A"/>
    <w:rsid w:val="006544DB"/>
    <w:rsid w:val="0065481B"/>
    <w:rsid w:val="00654865"/>
    <w:rsid w:val="00655496"/>
    <w:rsid w:val="0065795D"/>
    <w:rsid w:val="0066114F"/>
    <w:rsid w:val="00661B1A"/>
    <w:rsid w:val="00661F33"/>
    <w:rsid w:val="00662036"/>
    <w:rsid w:val="006652D5"/>
    <w:rsid w:val="00665655"/>
    <w:rsid w:val="00667027"/>
    <w:rsid w:val="006702E1"/>
    <w:rsid w:val="00676AF4"/>
    <w:rsid w:val="006770AA"/>
    <w:rsid w:val="006808EB"/>
    <w:rsid w:val="006840ED"/>
    <w:rsid w:val="00685577"/>
    <w:rsid w:val="00685FC1"/>
    <w:rsid w:val="00686CB2"/>
    <w:rsid w:val="00687551"/>
    <w:rsid w:val="006913FA"/>
    <w:rsid w:val="0069256C"/>
    <w:rsid w:val="00694B75"/>
    <w:rsid w:val="00696407"/>
    <w:rsid w:val="00697B1E"/>
    <w:rsid w:val="006A0FE6"/>
    <w:rsid w:val="006A127D"/>
    <w:rsid w:val="006A30E7"/>
    <w:rsid w:val="006A366B"/>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D081A"/>
    <w:rsid w:val="006D1F99"/>
    <w:rsid w:val="006D4915"/>
    <w:rsid w:val="006D728C"/>
    <w:rsid w:val="006D73D7"/>
    <w:rsid w:val="006D779B"/>
    <w:rsid w:val="006E26FF"/>
    <w:rsid w:val="006E4C74"/>
    <w:rsid w:val="006E5080"/>
    <w:rsid w:val="006E60B0"/>
    <w:rsid w:val="006F3896"/>
    <w:rsid w:val="006F4DAF"/>
    <w:rsid w:val="006F5016"/>
    <w:rsid w:val="006F7502"/>
    <w:rsid w:val="00703C96"/>
    <w:rsid w:val="007041B6"/>
    <w:rsid w:val="007041E7"/>
    <w:rsid w:val="00707250"/>
    <w:rsid w:val="00710F8A"/>
    <w:rsid w:val="00712309"/>
    <w:rsid w:val="007164AA"/>
    <w:rsid w:val="007164AE"/>
    <w:rsid w:val="00720B03"/>
    <w:rsid w:val="00720F64"/>
    <w:rsid w:val="00721B6D"/>
    <w:rsid w:val="007254E6"/>
    <w:rsid w:val="007312B2"/>
    <w:rsid w:val="007322B6"/>
    <w:rsid w:val="00732DDA"/>
    <w:rsid w:val="0073539F"/>
    <w:rsid w:val="00735CFC"/>
    <w:rsid w:val="00735EE1"/>
    <w:rsid w:val="0073626B"/>
    <w:rsid w:val="00736F3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6335B"/>
    <w:rsid w:val="007635A2"/>
    <w:rsid w:val="007658B4"/>
    <w:rsid w:val="00765BC1"/>
    <w:rsid w:val="00766656"/>
    <w:rsid w:val="0077052A"/>
    <w:rsid w:val="007710DE"/>
    <w:rsid w:val="00772E73"/>
    <w:rsid w:val="0077329D"/>
    <w:rsid w:val="00773B6B"/>
    <w:rsid w:val="0077598C"/>
    <w:rsid w:val="007768BE"/>
    <w:rsid w:val="00777C28"/>
    <w:rsid w:val="007812B5"/>
    <w:rsid w:val="00783F8F"/>
    <w:rsid w:val="0078435F"/>
    <w:rsid w:val="00784C37"/>
    <w:rsid w:val="00785FC9"/>
    <w:rsid w:val="0078720E"/>
    <w:rsid w:val="00791646"/>
    <w:rsid w:val="007927ED"/>
    <w:rsid w:val="007957AB"/>
    <w:rsid w:val="00796C3B"/>
    <w:rsid w:val="007A0B4D"/>
    <w:rsid w:val="007A1D74"/>
    <w:rsid w:val="007A20F4"/>
    <w:rsid w:val="007A458D"/>
    <w:rsid w:val="007A4E12"/>
    <w:rsid w:val="007A560A"/>
    <w:rsid w:val="007A69B1"/>
    <w:rsid w:val="007A759F"/>
    <w:rsid w:val="007A7AAC"/>
    <w:rsid w:val="007B1BA2"/>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1257"/>
    <w:rsid w:val="007D1BC0"/>
    <w:rsid w:val="007D1D92"/>
    <w:rsid w:val="007D25CE"/>
    <w:rsid w:val="007D4191"/>
    <w:rsid w:val="007E0322"/>
    <w:rsid w:val="007E1A31"/>
    <w:rsid w:val="007E1B29"/>
    <w:rsid w:val="007E1F7E"/>
    <w:rsid w:val="007E2A21"/>
    <w:rsid w:val="007E4804"/>
    <w:rsid w:val="007E5CB9"/>
    <w:rsid w:val="007E6531"/>
    <w:rsid w:val="007F3FBC"/>
    <w:rsid w:val="007F7BEC"/>
    <w:rsid w:val="008008C7"/>
    <w:rsid w:val="00803B7F"/>
    <w:rsid w:val="0080554D"/>
    <w:rsid w:val="00810103"/>
    <w:rsid w:val="00810A86"/>
    <w:rsid w:val="00810D5B"/>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4999"/>
    <w:rsid w:val="00846584"/>
    <w:rsid w:val="00847D42"/>
    <w:rsid w:val="00850285"/>
    <w:rsid w:val="008506F1"/>
    <w:rsid w:val="00850C8E"/>
    <w:rsid w:val="00851868"/>
    <w:rsid w:val="008521E7"/>
    <w:rsid w:val="008548E1"/>
    <w:rsid w:val="00857090"/>
    <w:rsid w:val="0086217F"/>
    <w:rsid w:val="008632F7"/>
    <w:rsid w:val="0086553D"/>
    <w:rsid w:val="00866DE6"/>
    <w:rsid w:val="008675BB"/>
    <w:rsid w:val="00872C4A"/>
    <w:rsid w:val="00873D6D"/>
    <w:rsid w:val="008740ED"/>
    <w:rsid w:val="00874101"/>
    <w:rsid w:val="00880484"/>
    <w:rsid w:val="008840C5"/>
    <w:rsid w:val="00886754"/>
    <w:rsid w:val="008869F5"/>
    <w:rsid w:val="00890F3D"/>
    <w:rsid w:val="0089237E"/>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18A3"/>
    <w:rsid w:val="008E2086"/>
    <w:rsid w:val="008E3B58"/>
    <w:rsid w:val="008E48F3"/>
    <w:rsid w:val="008E6C1A"/>
    <w:rsid w:val="008E7759"/>
    <w:rsid w:val="008E791D"/>
    <w:rsid w:val="008F0796"/>
    <w:rsid w:val="008F0D39"/>
    <w:rsid w:val="008F30CE"/>
    <w:rsid w:val="008F3F16"/>
    <w:rsid w:val="008F6B81"/>
    <w:rsid w:val="00900EE4"/>
    <w:rsid w:val="0090156E"/>
    <w:rsid w:val="0091164F"/>
    <w:rsid w:val="00913353"/>
    <w:rsid w:val="009136BD"/>
    <w:rsid w:val="009157A1"/>
    <w:rsid w:val="009175BF"/>
    <w:rsid w:val="009207D0"/>
    <w:rsid w:val="00923D6B"/>
    <w:rsid w:val="00923DB1"/>
    <w:rsid w:val="00925483"/>
    <w:rsid w:val="00931615"/>
    <w:rsid w:val="0093324A"/>
    <w:rsid w:val="00933289"/>
    <w:rsid w:val="00934A5F"/>
    <w:rsid w:val="00935B1D"/>
    <w:rsid w:val="00936117"/>
    <w:rsid w:val="0093775B"/>
    <w:rsid w:val="00941F62"/>
    <w:rsid w:val="00950190"/>
    <w:rsid w:val="00953599"/>
    <w:rsid w:val="00953DF8"/>
    <w:rsid w:val="00956223"/>
    <w:rsid w:val="00957B86"/>
    <w:rsid w:val="00960A1E"/>
    <w:rsid w:val="0096392F"/>
    <w:rsid w:val="009678CE"/>
    <w:rsid w:val="00970331"/>
    <w:rsid w:val="00971FB0"/>
    <w:rsid w:val="009736EE"/>
    <w:rsid w:val="00976E42"/>
    <w:rsid w:val="009770FD"/>
    <w:rsid w:val="00977CB0"/>
    <w:rsid w:val="00992F0F"/>
    <w:rsid w:val="009935B4"/>
    <w:rsid w:val="009939DE"/>
    <w:rsid w:val="009972D7"/>
    <w:rsid w:val="009A3452"/>
    <w:rsid w:val="009A3516"/>
    <w:rsid w:val="009A4184"/>
    <w:rsid w:val="009A4CFD"/>
    <w:rsid w:val="009A5EF0"/>
    <w:rsid w:val="009A7977"/>
    <w:rsid w:val="009B11D7"/>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D11C7"/>
    <w:rsid w:val="009E0FF7"/>
    <w:rsid w:val="009E4396"/>
    <w:rsid w:val="009E5A7B"/>
    <w:rsid w:val="009F08E8"/>
    <w:rsid w:val="009F6997"/>
    <w:rsid w:val="00A01243"/>
    <w:rsid w:val="00A01A06"/>
    <w:rsid w:val="00A035FB"/>
    <w:rsid w:val="00A036CB"/>
    <w:rsid w:val="00A05F0D"/>
    <w:rsid w:val="00A06AF4"/>
    <w:rsid w:val="00A06F82"/>
    <w:rsid w:val="00A14AD9"/>
    <w:rsid w:val="00A20AA8"/>
    <w:rsid w:val="00A21018"/>
    <w:rsid w:val="00A2663B"/>
    <w:rsid w:val="00A30A21"/>
    <w:rsid w:val="00A3197A"/>
    <w:rsid w:val="00A3433A"/>
    <w:rsid w:val="00A34AE5"/>
    <w:rsid w:val="00A35F17"/>
    <w:rsid w:val="00A37015"/>
    <w:rsid w:val="00A37EE0"/>
    <w:rsid w:val="00A4255B"/>
    <w:rsid w:val="00A43ABB"/>
    <w:rsid w:val="00A442DB"/>
    <w:rsid w:val="00A4636E"/>
    <w:rsid w:val="00A46AE0"/>
    <w:rsid w:val="00A472DC"/>
    <w:rsid w:val="00A4766A"/>
    <w:rsid w:val="00A47CF8"/>
    <w:rsid w:val="00A5050F"/>
    <w:rsid w:val="00A51288"/>
    <w:rsid w:val="00A52CBD"/>
    <w:rsid w:val="00A56874"/>
    <w:rsid w:val="00A56D21"/>
    <w:rsid w:val="00A570D5"/>
    <w:rsid w:val="00A61AC1"/>
    <w:rsid w:val="00A62109"/>
    <w:rsid w:val="00A62EA8"/>
    <w:rsid w:val="00A6400F"/>
    <w:rsid w:val="00A656B0"/>
    <w:rsid w:val="00A66C98"/>
    <w:rsid w:val="00A66F9E"/>
    <w:rsid w:val="00A67DC3"/>
    <w:rsid w:val="00A704AA"/>
    <w:rsid w:val="00A722FB"/>
    <w:rsid w:val="00A73FBC"/>
    <w:rsid w:val="00A759A6"/>
    <w:rsid w:val="00A765DE"/>
    <w:rsid w:val="00A85933"/>
    <w:rsid w:val="00A85AD2"/>
    <w:rsid w:val="00A86A80"/>
    <w:rsid w:val="00A86D3A"/>
    <w:rsid w:val="00A90E68"/>
    <w:rsid w:val="00A9176B"/>
    <w:rsid w:val="00A93455"/>
    <w:rsid w:val="00A94A81"/>
    <w:rsid w:val="00A950AF"/>
    <w:rsid w:val="00A97CDD"/>
    <w:rsid w:val="00AA4471"/>
    <w:rsid w:val="00AA4494"/>
    <w:rsid w:val="00AB2D5A"/>
    <w:rsid w:val="00AB4B36"/>
    <w:rsid w:val="00AB68F3"/>
    <w:rsid w:val="00AB7626"/>
    <w:rsid w:val="00AC5976"/>
    <w:rsid w:val="00AC617C"/>
    <w:rsid w:val="00AD2D84"/>
    <w:rsid w:val="00AD2F86"/>
    <w:rsid w:val="00AD4178"/>
    <w:rsid w:val="00AD7FBF"/>
    <w:rsid w:val="00AE00DD"/>
    <w:rsid w:val="00AE0CB2"/>
    <w:rsid w:val="00AE1CB9"/>
    <w:rsid w:val="00AE4DC6"/>
    <w:rsid w:val="00AE66A8"/>
    <w:rsid w:val="00AF221D"/>
    <w:rsid w:val="00AF2698"/>
    <w:rsid w:val="00AF4473"/>
    <w:rsid w:val="00AF4DFB"/>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17D5A"/>
    <w:rsid w:val="00B205A4"/>
    <w:rsid w:val="00B20794"/>
    <w:rsid w:val="00B21B1E"/>
    <w:rsid w:val="00B21CA9"/>
    <w:rsid w:val="00B21D26"/>
    <w:rsid w:val="00B229CA"/>
    <w:rsid w:val="00B23F3A"/>
    <w:rsid w:val="00B24971"/>
    <w:rsid w:val="00B25F89"/>
    <w:rsid w:val="00B26528"/>
    <w:rsid w:val="00B275B9"/>
    <w:rsid w:val="00B32362"/>
    <w:rsid w:val="00B34A5B"/>
    <w:rsid w:val="00B34F7F"/>
    <w:rsid w:val="00B35B94"/>
    <w:rsid w:val="00B36B19"/>
    <w:rsid w:val="00B4314A"/>
    <w:rsid w:val="00B44F87"/>
    <w:rsid w:val="00B46BED"/>
    <w:rsid w:val="00B47810"/>
    <w:rsid w:val="00B51437"/>
    <w:rsid w:val="00B52D91"/>
    <w:rsid w:val="00B542B4"/>
    <w:rsid w:val="00B55AC1"/>
    <w:rsid w:val="00B55FBC"/>
    <w:rsid w:val="00B607AF"/>
    <w:rsid w:val="00B62C31"/>
    <w:rsid w:val="00B634EA"/>
    <w:rsid w:val="00B64733"/>
    <w:rsid w:val="00B65C0F"/>
    <w:rsid w:val="00B66B0A"/>
    <w:rsid w:val="00B71BCC"/>
    <w:rsid w:val="00B74441"/>
    <w:rsid w:val="00B766FE"/>
    <w:rsid w:val="00B819E1"/>
    <w:rsid w:val="00B81F61"/>
    <w:rsid w:val="00B856A3"/>
    <w:rsid w:val="00B85DC2"/>
    <w:rsid w:val="00B92FFF"/>
    <w:rsid w:val="00B93A71"/>
    <w:rsid w:val="00BA1037"/>
    <w:rsid w:val="00BA65B8"/>
    <w:rsid w:val="00BA7D33"/>
    <w:rsid w:val="00BB09A3"/>
    <w:rsid w:val="00BB19F4"/>
    <w:rsid w:val="00BB1B3A"/>
    <w:rsid w:val="00BB2B10"/>
    <w:rsid w:val="00BB38B2"/>
    <w:rsid w:val="00BB4846"/>
    <w:rsid w:val="00BB6019"/>
    <w:rsid w:val="00BB6571"/>
    <w:rsid w:val="00BB75D7"/>
    <w:rsid w:val="00BC0DB4"/>
    <w:rsid w:val="00BC134B"/>
    <w:rsid w:val="00BC2A04"/>
    <w:rsid w:val="00BC3145"/>
    <w:rsid w:val="00BC3A8C"/>
    <w:rsid w:val="00BC3BD7"/>
    <w:rsid w:val="00BC526D"/>
    <w:rsid w:val="00BC5C71"/>
    <w:rsid w:val="00BC6254"/>
    <w:rsid w:val="00BD0C19"/>
    <w:rsid w:val="00BD2626"/>
    <w:rsid w:val="00BD32F2"/>
    <w:rsid w:val="00BD35FD"/>
    <w:rsid w:val="00BE1A7F"/>
    <w:rsid w:val="00BE1B95"/>
    <w:rsid w:val="00BE58A1"/>
    <w:rsid w:val="00BE5CF9"/>
    <w:rsid w:val="00BE62EE"/>
    <w:rsid w:val="00BE74FB"/>
    <w:rsid w:val="00BE766F"/>
    <w:rsid w:val="00BF01E2"/>
    <w:rsid w:val="00BF04E5"/>
    <w:rsid w:val="00BF1E81"/>
    <w:rsid w:val="00BF226D"/>
    <w:rsid w:val="00BF5BA0"/>
    <w:rsid w:val="00BF74F6"/>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4BF6"/>
    <w:rsid w:val="00C353BD"/>
    <w:rsid w:val="00C35A72"/>
    <w:rsid w:val="00C3607C"/>
    <w:rsid w:val="00C36668"/>
    <w:rsid w:val="00C43504"/>
    <w:rsid w:val="00C46F19"/>
    <w:rsid w:val="00C50A42"/>
    <w:rsid w:val="00C51F15"/>
    <w:rsid w:val="00C53149"/>
    <w:rsid w:val="00C53A88"/>
    <w:rsid w:val="00C547A7"/>
    <w:rsid w:val="00C5501F"/>
    <w:rsid w:val="00C57544"/>
    <w:rsid w:val="00C60654"/>
    <w:rsid w:val="00C60698"/>
    <w:rsid w:val="00C606FA"/>
    <w:rsid w:val="00C614AD"/>
    <w:rsid w:val="00C64F43"/>
    <w:rsid w:val="00C6783F"/>
    <w:rsid w:val="00C7187C"/>
    <w:rsid w:val="00C72543"/>
    <w:rsid w:val="00C738C2"/>
    <w:rsid w:val="00C75C7C"/>
    <w:rsid w:val="00C847F9"/>
    <w:rsid w:val="00C863F8"/>
    <w:rsid w:val="00C8754C"/>
    <w:rsid w:val="00C91CBB"/>
    <w:rsid w:val="00C934C0"/>
    <w:rsid w:val="00C93694"/>
    <w:rsid w:val="00C93C16"/>
    <w:rsid w:val="00C941C3"/>
    <w:rsid w:val="00C943B5"/>
    <w:rsid w:val="00C944BD"/>
    <w:rsid w:val="00C95371"/>
    <w:rsid w:val="00C958F5"/>
    <w:rsid w:val="00C95F23"/>
    <w:rsid w:val="00C96647"/>
    <w:rsid w:val="00C97AA5"/>
    <w:rsid w:val="00CA0B9B"/>
    <w:rsid w:val="00CA363B"/>
    <w:rsid w:val="00CA48F2"/>
    <w:rsid w:val="00CA7163"/>
    <w:rsid w:val="00CB0842"/>
    <w:rsid w:val="00CB2CE7"/>
    <w:rsid w:val="00CB38E5"/>
    <w:rsid w:val="00CB3A7D"/>
    <w:rsid w:val="00CB4FAC"/>
    <w:rsid w:val="00CB655F"/>
    <w:rsid w:val="00CB6A20"/>
    <w:rsid w:val="00CC2C8F"/>
    <w:rsid w:val="00CC38AA"/>
    <w:rsid w:val="00CC3BD8"/>
    <w:rsid w:val="00CC425F"/>
    <w:rsid w:val="00CC75ED"/>
    <w:rsid w:val="00CC7BCD"/>
    <w:rsid w:val="00CC7E98"/>
    <w:rsid w:val="00CC7F22"/>
    <w:rsid w:val="00CD0A1B"/>
    <w:rsid w:val="00CD1125"/>
    <w:rsid w:val="00CD1BAA"/>
    <w:rsid w:val="00CD2413"/>
    <w:rsid w:val="00CD4C5C"/>
    <w:rsid w:val="00CD69BB"/>
    <w:rsid w:val="00CE37F2"/>
    <w:rsid w:val="00CE482A"/>
    <w:rsid w:val="00CF33EC"/>
    <w:rsid w:val="00CF36A9"/>
    <w:rsid w:val="00CF386B"/>
    <w:rsid w:val="00CF4439"/>
    <w:rsid w:val="00D02AB0"/>
    <w:rsid w:val="00D0362F"/>
    <w:rsid w:val="00D045A6"/>
    <w:rsid w:val="00D079EA"/>
    <w:rsid w:val="00D108CB"/>
    <w:rsid w:val="00D1108A"/>
    <w:rsid w:val="00D12BBB"/>
    <w:rsid w:val="00D12EE1"/>
    <w:rsid w:val="00D136A2"/>
    <w:rsid w:val="00D145C0"/>
    <w:rsid w:val="00D20967"/>
    <w:rsid w:val="00D244E7"/>
    <w:rsid w:val="00D24999"/>
    <w:rsid w:val="00D27199"/>
    <w:rsid w:val="00D31257"/>
    <w:rsid w:val="00D325AC"/>
    <w:rsid w:val="00D34929"/>
    <w:rsid w:val="00D34EAD"/>
    <w:rsid w:val="00D36C22"/>
    <w:rsid w:val="00D36D44"/>
    <w:rsid w:val="00D36D7A"/>
    <w:rsid w:val="00D41771"/>
    <w:rsid w:val="00D44CE6"/>
    <w:rsid w:val="00D50E94"/>
    <w:rsid w:val="00D53F6A"/>
    <w:rsid w:val="00D544B8"/>
    <w:rsid w:val="00D552F6"/>
    <w:rsid w:val="00D55FDA"/>
    <w:rsid w:val="00D56121"/>
    <w:rsid w:val="00D5627F"/>
    <w:rsid w:val="00D568BD"/>
    <w:rsid w:val="00D60578"/>
    <w:rsid w:val="00D608FF"/>
    <w:rsid w:val="00D626F9"/>
    <w:rsid w:val="00D6364C"/>
    <w:rsid w:val="00D65AD6"/>
    <w:rsid w:val="00D67090"/>
    <w:rsid w:val="00D73F1D"/>
    <w:rsid w:val="00D74060"/>
    <w:rsid w:val="00D756FE"/>
    <w:rsid w:val="00D761C7"/>
    <w:rsid w:val="00D76222"/>
    <w:rsid w:val="00D82368"/>
    <w:rsid w:val="00D846A9"/>
    <w:rsid w:val="00D8585A"/>
    <w:rsid w:val="00D8791C"/>
    <w:rsid w:val="00D90033"/>
    <w:rsid w:val="00D9262E"/>
    <w:rsid w:val="00D929FB"/>
    <w:rsid w:val="00D92F31"/>
    <w:rsid w:val="00D96A89"/>
    <w:rsid w:val="00DA0962"/>
    <w:rsid w:val="00DA26E3"/>
    <w:rsid w:val="00DA2B76"/>
    <w:rsid w:val="00DA2CBF"/>
    <w:rsid w:val="00DA7C21"/>
    <w:rsid w:val="00DB3DDA"/>
    <w:rsid w:val="00DB67E7"/>
    <w:rsid w:val="00DC1B53"/>
    <w:rsid w:val="00DC268B"/>
    <w:rsid w:val="00DC328F"/>
    <w:rsid w:val="00DC33CC"/>
    <w:rsid w:val="00DC3E3D"/>
    <w:rsid w:val="00DC4509"/>
    <w:rsid w:val="00DC70B8"/>
    <w:rsid w:val="00DD0B38"/>
    <w:rsid w:val="00DD174E"/>
    <w:rsid w:val="00DD35F6"/>
    <w:rsid w:val="00DD6006"/>
    <w:rsid w:val="00DD646A"/>
    <w:rsid w:val="00DD651F"/>
    <w:rsid w:val="00DD666B"/>
    <w:rsid w:val="00DD714F"/>
    <w:rsid w:val="00DF07DA"/>
    <w:rsid w:val="00DF4098"/>
    <w:rsid w:val="00DF51D1"/>
    <w:rsid w:val="00DF655B"/>
    <w:rsid w:val="00DF6BA7"/>
    <w:rsid w:val="00DF6FFC"/>
    <w:rsid w:val="00E0009A"/>
    <w:rsid w:val="00E01F44"/>
    <w:rsid w:val="00E03D83"/>
    <w:rsid w:val="00E04579"/>
    <w:rsid w:val="00E0523A"/>
    <w:rsid w:val="00E102AF"/>
    <w:rsid w:val="00E10673"/>
    <w:rsid w:val="00E11C06"/>
    <w:rsid w:val="00E11E2B"/>
    <w:rsid w:val="00E141A0"/>
    <w:rsid w:val="00E163BB"/>
    <w:rsid w:val="00E172FB"/>
    <w:rsid w:val="00E237F7"/>
    <w:rsid w:val="00E2548A"/>
    <w:rsid w:val="00E27BAB"/>
    <w:rsid w:val="00E307EA"/>
    <w:rsid w:val="00E31758"/>
    <w:rsid w:val="00E31FCB"/>
    <w:rsid w:val="00E3423D"/>
    <w:rsid w:val="00E344E2"/>
    <w:rsid w:val="00E34FEF"/>
    <w:rsid w:val="00E41E4A"/>
    <w:rsid w:val="00E45355"/>
    <w:rsid w:val="00E46F14"/>
    <w:rsid w:val="00E506F3"/>
    <w:rsid w:val="00E54E17"/>
    <w:rsid w:val="00E56ACC"/>
    <w:rsid w:val="00E573B9"/>
    <w:rsid w:val="00E574FB"/>
    <w:rsid w:val="00E6113C"/>
    <w:rsid w:val="00E61ECC"/>
    <w:rsid w:val="00E640C4"/>
    <w:rsid w:val="00E70741"/>
    <w:rsid w:val="00E71BC5"/>
    <w:rsid w:val="00E72DDE"/>
    <w:rsid w:val="00E757EB"/>
    <w:rsid w:val="00E76125"/>
    <w:rsid w:val="00E80EDC"/>
    <w:rsid w:val="00E81006"/>
    <w:rsid w:val="00E83B61"/>
    <w:rsid w:val="00E83E49"/>
    <w:rsid w:val="00E91A9C"/>
    <w:rsid w:val="00E927FE"/>
    <w:rsid w:val="00E92D67"/>
    <w:rsid w:val="00E93A8F"/>
    <w:rsid w:val="00E9487B"/>
    <w:rsid w:val="00E94CEC"/>
    <w:rsid w:val="00E9524C"/>
    <w:rsid w:val="00E96296"/>
    <w:rsid w:val="00EA4639"/>
    <w:rsid w:val="00EA5958"/>
    <w:rsid w:val="00EB624E"/>
    <w:rsid w:val="00EB6B54"/>
    <w:rsid w:val="00EB7541"/>
    <w:rsid w:val="00EC1149"/>
    <w:rsid w:val="00EC1CB5"/>
    <w:rsid w:val="00EC1F97"/>
    <w:rsid w:val="00EC27F5"/>
    <w:rsid w:val="00EC2D65"/>
    <w:rsid w:val="00EC3000"/>
    <w:rsid w:val="00EC3697"/>
    <w:rsid w:val="00EC6C8C"/>
    <w:rsid w:val="00EC702A"/>
    <w:rsid w:val="00EC78CB"/>
    <w:rsid w:val="00EC7BC6"/>
    <w:rsid w:val="00ED0615"/>
    <w:rsid w:val="00ED4C8F"/>
    <w:rsid w:val="00ED5591"/>
    <w:rsid w:val="00ED5A37"/>
    <w:rsid w:val="00EE0DC8"/>
    <w:rsid w:val="00EE36E7"/>
    <w:rsid w:val="00EE3FAF"/>
    <w:rsid w:val="00EE4561"/>
    <w:rsid w:val="00EE4DE1"/>
    <w:rsid w:val="00EE6C72"/>
    <w:rsid w:val="00EE7124"/>
    <w:rsid w:val="00EE7620"/>
    <w:rsid w:val="00EF17A5"/>
    <w:rsid w:val="00EF1BCC"/>
    <w:rsid w:val="00EF5410"/>
    <w:rsid w:val="00EF5F1B"/>
    <w:rsid w:val="00F00763"/>
    <w:rsid w:val="00F01A91"/>
    <w:rsid w:val="00F0218E"/>
    <w:rsid w:val="00F026CB"/>
    <w:rsid w:val="00F029C4"/>
    <w:rsid w:val="00F0668B"/>
    <w:rsid w:val="00F07121"/>
    <w:rsid w:val="00F11259"/>
    <w:rsid w:val="00F13B30"/>
    <w:rsid w:val="00F16745"/>
    <w:rsid w:val="00F17C35"/>
    <w:rsid w:val="00F20A59"/>
    <w:rsid w:val="00F224B6"/>
    <w:rsid w:val="00F23885"/>
    <w:rsid w:val="00F27136"/>
    <w:rsid w:val="00F30B24"/>
    <w:rsid w:val="00F30EA2"/>
    <w:rsid w:val="00F31FD8"/>
    <w:rsid w:val="00F324D6"/>
    <w:rsid w:val="00F3653D"/>
    <w:rsid w:val="00F36D4F"/>
    <w:rsid w:val="00F409FF"/>
    <w:rsid w:val="00F417FB"/>
    <w:rsid w:val="00F50CA4"/>
    <w:rsid w:val="00F5204D"/>
    <w:rsid w:val="00F52975"/>
    <w:rsid w:val="00F537EB"/>
    <w:rsid w:val="00F54470"/>
    <w:rsid w:val="00F54548"/>
    <w:rsid w:val="00F54851"/>
    <w:rsid w:val="00F562BC"/>
    <w:rsid w:val="00F63CD5"/>
    <w:rsid w:val="00F64877"/>
    <w:rsid w:val="00F64D84"/>
    <w:rsid w:val="00F66A1A"/>
    <w:rsid w:val="00F72076"/>
    <w:rsid w:val="00F73278"/>
    <w:rsid w:val="00F75591"/>
    <w:rsid w:val="00F75C5B"/>
    <w:rsid w:val="00F8214E"/>
    <w:rsid w:val="00F83ACF"/>
    <w:rsid w:val="00F928AD"/>
    <w:rsid w:val="00F96994"/>
    <w:rsid w:val="00FA14AD"/>
    <w:rsid w:val="00FA258B"/>
    <w:rsid w:val="00FB138B"/>
    <w:rsid w:val="00FB1818"/>
    <w:rsid w:val="00FB63DC"/>
    <w:rsid w:val="00FC36A1"/>
    <w:rsid w:val="00FC3DAA"/>
    <w:rsid w:val="00FC45A1"/>
    <w:rsid w:val="00FC45AB"/>
    <w:rsid w:val="00FC62D3"/>
    <w:rsid w:val="00FC659E"/>
    <w:rsid w:val="00FC7E06"/>
    <w:rsid w:val="00FD1795"/>
    <w:rsid w:val="00FD2AB5"/>
    <w:rsid w:val="00FD40ED"/>
    <w:rsid w:val="00FD5A3F"/>
    <w:rsid w:val="00FD5E47"/>
    <w:rsid w:val="00FE68DF"/>
    <w:rsid w:val="00FE6B2F"/>
    <w:rsid w:val="00FE7FDF"/>
    <w:rsid w:val="00FF0C82"/>
    <w:rsid w:val="00FF36FB"/>
    <w:rsid w:val="00FF383E"/>
    <w:rsid w:val="00FF3B3D"/>
    <w:rsid w:val="00FF43F8"/>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FC659E"/>
    <w:pPr>
      <w:spacing w:line="240" w:lineRule="auto"/>
      <w:jc w:val="lowKashida"/>
    </w:pPr>
    <w:rPr>
      <w:rFonts w:ascii="Georgia" w:eastAsia="Calibri" w:hAnsi="Georgia" w:cstheme="minorHAnsi"/>
      <w:szCs w:val="24"/>
      <w:lang w:val="en-GB"/>
    </w:rPr>
  </w:style>
  <w:style w:type="character" w:customStyle="1" w:styleId="Char">
    <w:name w:val="متن اصلی Char"/>
    <w:link w:val="a"/>
    <w:rsid w:val="00FC659E"/>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theme" Target="theme/theme1.xm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jpe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jpe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jpeg"/><Relationship Id="rId108" Type="http://schemas.openxmlformats.org/officeDocument/2006/relationships/image" Target="media/image98.png"/><Relationship Id="rId315" Type="http://schemas.openxmlformats.org/officeDocument/2006/relationships/image" Target="media/image305.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65" Type="http://schemas.openxmlformats.org/officeDocument/2006/relationships/image" Target="media/image55.jpe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jpe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jpeg"/><Relationship Id="rId317" Type="http://schemas.openxmlformats.org/officeDocument/2006/relationships/image" Target="media/image307.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jpeg"/><Relationship Id="rId293" Type="http://schemas.openxmlformats.org/officeDocument/2006/relationships/image" Target="media/image283.png"/><Relationship Id="rId307" Type="http://schemas.openxmlformats.org/officeDocument/2006/relationships/image" Target="media/image297.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jpeg"/><Relationship Id="rId318" Type="http://schemas.openxmlformats.org/officeDocument/2006/relationships/image" Target="media/image30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comments" Target="comment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jpe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jpe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jpe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jpe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jpe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jpe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jpeg"/><Relationship Id="rId323"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303" Type="http://schemas.openxmlformats.org/officeDocument/2006/relationships/image" Target="media/image293.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microsoft.com/office/2016/09/relationships/commentsIds" Target="commentsIds.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jpe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jpe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4513E-5359-4EC2-A2AE-B4E00BBB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9510</TotalTime>
  <Pages>43</Pages>
  <Words>8735</Words>
  <Characters>49796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205</cp:revision>
  <cp:lastPrinted>2024-07-06T11:48:00Z</cp:lastPrinted>
  <dcterms:created xsi:type="dcterms:W3CDTF">2025-07-08T05:46:00Z</dcterms:created>
  <dcterms:modified xsi:type="dcterms:W3CDTF">2025-10-12T18:25:00Z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